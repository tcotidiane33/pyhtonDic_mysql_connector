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1468699108"/>
      </w:sdtPr>
      <w:sdtContent>
        <w:p>
          <w:pPr>
            <w:pStyle w:val="Normal"/>
            <w:rPr/>
          </w:pPr>
          <w:r>
            <mc:AlternateContent>
              <mc:Choice Requires="wpg">
                <w:drawing>
                  <wp:anchor behindDoc="1" distT="0" distB="635" distL="0" distR="6985" simplePos="0" locked="0" layoutInCell="0" allowOverlap="1" relativeHeight="18">
                    <wp:simplePos x="0" y="0"/>
                    <wp:positionH relativeFrom="page">
                      <wp:posOffset>292100</wp:posOffset>
                    </wp:positionH>
                    <wp:positionV relativeFrom="page">
                      <wp:posOffset>457200</wp:posOffset>
                    </wp:positionV>
                    <wp:extent cx="7023100" cy="9123680"/>
                    <wp:effectExtent l="0" t="0" r="0" b="0"/>
                    <wp:wrapNone/>
                    <wp:docPr id="1" name="Group 193"/>
                    <a:graphic xmlns:a="http://schemas.openxmlformats.org/drawingml/2006/main">
                      <a:graphicData uri="http://schemas.microsoft.com/office/word/2010/wordprocessingGroup">
                        <wpg:wgp>
                          <wpg:cNvGrpSpPr/>
                          <wpg:grpSpPr>
                            <a:xfrm>
                              <a:off x="0" y="0"/>
                              <a:ext cx="7022520" cy="9123120"/>
                              <a:chOff x="291960" y="457200"/>
                              <a:chExt cx="7022520" cy="9123120"/>
                            </a:xfrm>
                          </wpg:grpSpPr>
                          <wps:wsp>
                            <wps:cNvSpPr/>
                            <wps:spPr>
                              <a:xfrm>
                                <a:off x="164520" y="0"/>
                                <a:ext cx="6858000" cy="13708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164520" y="4093920"/>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120" w:after="0" w:lineRule="auto" w:line="240"/>
                                    <w:jc w:val="left"/>
                                    <w:rPr/>
                                  </w:pPr>
                                  <w:r>
                                    <w:rPr>
                                      <w:sz w:val="22"/>
                                    </w:rPr>
                                  </w:r>
                                </w:p>
                                <w:p>
                                  <w:pPr>
                                    <w:overflowPunct w:val="false"/>
                                    <w:spacing w:before="12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ascii="Calibri" w:hAnsi="Calibri"/>
                                      <w:color w:val="FFFFFF"/>
                                    </w:rPr>
                                    <w:t xml:space="preserve">              </w:t>
                                  </w:r>
                                </w:p>
                              </w:txbxContent>
                            </wps:txbx>
                            <wps:bodyPr horzOverflow="overflow" vertOverflow="overflow" lIns="457200" rIns="457200" tIns="731520" bIns="457200" anchor="b">
                              <a:noAutofit/>
                            </wps:bodyPr>
                          </wps:wsp>
                          <wps:wsp>
                            <wps:cNvSpPr/>
                            <wps:spPr>
                              <a:xfrm>
                                <a:off x="0" y="1402200"/>
                                <a:ext cx="5422320" cy="2722320"/>
                              </a:xfrm>
                              <a:prstGeom prst="rect">
                                <a:avLst/>
                              </a:prstGeom>
                              <a:solidFill>
                                <a:schemeClr val="bg1"/>
                              </a:solidFill>
                              <a:ln w="6350">
                                <a:noFill/>
                              </a:ln>
                            </wps:spPr>
                            <wps:style>
                              <a:lnRef idx="0">
                                <a:schemeClr val="accent1"/>
                              </a:lnRef>
                              <a:fillRef idx="0">
                                <a:schemeClr val="accent1"/>
                              </a:fillRef>
                              <a:effectRef idx="0">
                                <a:schemeClr val="accent1"/>
                              </a:effectRef>
                              <a:fontRef idx="minor"/>
                            </wps:style>
                            <wps:txbx>
                              <w:txbxContent>
                                <w:p>
                                  <w:pPr>
                                    <w:overflowPunct w:val="false"/>
                                    <w:spacing w:before="0" w:after="0" w:lineRule="auto" w:line="240"/>
                                    <w:jc w:val="center"/>
                                    <w:rPr/>
                                  </w:pPr>
                                  <w:r>
                                    <w:rPr>
                                      <w:sz w:val="86"/>
                                      <w:b/>
                                      <w:u w:val="none"/>
                                      <w:dstrike w:val="false"/>
                                      <w:strike w:val="false"/>
                                      <w:i w:val="false"/>
                                      <w:vertAlign w:val="baseline"/>
                                      <w:position w:val="0"/>
                                      <w:spacing w:val="0"/>
                                      <w:szCs w:val="86"/>
                                      <w:bCs/>
                                      <w:iCs w:val="false"/>
                                      <w:smallCaps w:val="false"/>
                                      <w:caps w:val="false"/>
                                      <w:rFonts w:ascii="Calibri" w:hAnsi="Calibri" w:asciiTheme="minorHAnsi" w:cstheme="minorBidi" w:hAnsiTheme="minorHAnsi"/>
                                      <w:color w:val="00000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textOutline w14:w="0" w14:cap="flat" w14:cmpd="sng" w14:algn="ctr">
                                        <w14:noFill/>
                                        <w14:prstDash w14:val="solid"/>
                                        <w14:round/>
                                      </w14:textOutline>
                                    </w:rPr>
                                    <w:t>DICO mysql-connector 1.0.0™</w:t>
                                  </w:r>
                                </w:p>
                              </w:txbxContent>
                            </wps:txbx>
                            <wps:bodyPr horzOverflow="overflow" vertOverflow="overflow" lIns="457200" rIns="457200" tIns="91440" bIns="91440" anchor="ctr">
                              <a:noAutofit/>
                            </wps:bodyPr>
                          </wps:wsp>
                        </wpg:wgp>
                      </a:graphicData>
                    </a:graphic>
                    <wp14:sizeRelV relativeFrom="page">
                      <wp14:pctHeight>91000</wp14:pctHeight>
                    </wp14:sizeRelV>
                  </wp:anchor>
                </w:drawing>
              </mc:Choice>
              <mc:Fallback>
                <w:pict>
                  <v:group id="shape_0" alt="Group 193" style="position:absolute;margin-left:23pt;margin-top:36pt;width:552.95pt;height:718.35pt" coordorigin="460,720" coordsize="11059,14367">
                    <v:rect id="shape_0" ID="Rectangle 194" path="m0,0l-2147483645,0l-2147483645,-2147483646l0,-2147483646xe" fillcolor="#4472c4" stroked="f" style="position:absolute;left:719;top:720;width:10799;height:2158;mso-wrap-style:none;v-text-anchor:middle;mso-position-horizontal-relative:page;mso-position-vertical-relative:page">
                      <v:fill o:detectmouseclick="t" type="solid" color2="#bb8d3b"/>
                      <v:stroke color="#3465a4" weight="12600" joinstyle="miter" endcap="flat"/>
                      <w10:wrap type="none"/>
                    </v:rect>
                    <v:rect id="shape_0" ID="Rectangle 195" path="m0,0l-2147483645,0l-2147483645,-2147483646l0,-2147483646xe" fillcolor="#4472c4" stroked="f" style="position:absolute;left:719;top:7167;width:10799;height:7919;mso-wrap-style:square;v-text-anchor:bottom;mso-position-horizontal-relative:page;mso-position-vertical-relative:page">
                      <v:textbox>
                        <w:txbxContent>
                          <w:p>
                            <w:pPr>
                              <w:overflowPunct w:val="false"/>
                              <w:spacing w:before="120" w:after="0" w:lineRule="auto" w:line="240"/>
                              <w:jc w:val="left"/>
                              <w:rPr/>
                            </w:pPr>
                            <w:r>
                              <w:rPr>
                                <w:sz w:val="22"/>
                              </w:rPr>
                            </w:r>
                          </w:p>
                          <w:p>
                            <w:pPr>
                              <w:overflowPunct w:val="false"/>
                              <w:spacing w:before="120" w:after="0" w:lineRule="auto" w:line="240"/>
                              <w:jc w:val="left"/>
                              <w:rPr/>
                            </w:pPr>
                            <w:r>
                              <w:rPr>
                                <w:spacing w:val="0"/>
                                <w:smallCaps w:val="false"/>
                                <w:caps w:val="false"/>
                                <w:iCs w:val="false"/>
                                <w:bCs w:val="false"/>
                                <w:szCs w:val="22"/>
                                <w:vertAlign w:val="baseline"/>
                                <w:position w:val="0"/>
                                <w:sz w:val="22"/>
                                <w:i w:val="false"/>
                                <w:dstrike w:val="false"/>
                                <w:strike w:val="false"/>
                                <w:u w:val="none"/>
                                <w:b w:val="false"/>
                                <w:sz w:val="22"/>
                                <w:rFonts w:ascii="Calibri" w:hAnsi="Calibri"/>
                                <w:color w:val="FFFFFF"/>
                              </w:rPr>
                              <w:t xml:space="preserve">              </w:t>
                            </w:r>
                          </w:p>
                        </w:txbxContent>
                      </v:textbox>
                      <v:fill o:detectmouseclick="t" type="solid" color2="#bb8d3b"/>
                      <v:stroke color="#3465a4" weight="12600" joinstyle="miter" endcap="flat"/>
                    </v:rect>
                    <v:rect id="shape_0" ID="Text Box 196" path="m0,0l-2147483645,0l-2147483645,-2147483646l0,-2147483646xe" fillcolor="white" stroked="f" style="position:absolute;left:460;top:2928;width:8538;height:4286;mso-wrap-style:square;v-text-anchor:middle;mso-position-horizontal-relative:page;mso-position-vertical-relative:page">
                      <v:textbox>
                        <w:txbxContent>
                          <w:p>
                            <w:pPr>
                              <w:overflowPunct w:val="false"/>
                              <w:spacing w:before="0" w:after="0" w:lineRule="auto" w:line="240"/>
                              <w:jc w:val="center"/>
                              <w:rPr/>
                            </w:pPr>
                            <w:r>
                              <w:rPr>
                                <w:sz w:val="86"/>
                                <w:b/>
                                <w:u w:val="none"/>
                                <w:dstrike w:val="false"/>
                                <w:strike w:val="false"/>
                                <w:i w:val="false"/>
                                <w:vertAlign w:val="baseline"/>
                                <w:position w:val="0"/>
                                <w:spacing w:val="0"/>
                                <w:szCs w:val="86"/>
                                <w:bCs/>
                                <w:iCs w:val="false"/>
                                <w:smallCaps w:val="false"/>
                                <w:caps w:val="false"/>
                                <w:rFonts w:ascii="Calibri" w:hAnsi="Calibri" w:asciiTheme="minorHAnsi" w:cstheme="minorBidi" w:hAnsiTheme="minorHAnsi"/>
                                <w:color w:val="000000"/>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textOutline w14:w="0" w14:cap="flat" w14:cmpd="sng" w14:algn="ctr">
                                  <w14:noFill/>
                                  <w14:prstDash w14:val="solid"/>
                                  <w14:round/>
                                </w14:textOutline>
                              </w:rPr>
                              <w:t>DICO mysql-connector 1.0.0™</w:t>
                            </w:r>
                          </w:p>
                        </w:txbxContent>
                      </v:textbox>
                      <v:fill o:detectmouseclick="t" type="solid" color2="black"/>
                      <v:stroke color="#3465a4" weight="6480" joinstyle="round" endcap="flat"/>
                    </v:rect>
                  </v:group>
                </w:pict>
              </mc:Fallback>
            </mc:AlternateContent>
            <mc:AlternateContent>
              <mc:Choice Requires="wpg">
                <w:drawing>
                  <wp:anchor behindDoc="0" distT="0" distB="0" distL="228600" distR="228600" simplePos="0" locked="0" layoutInCell="0" allowOverlap="1" relativeHeight="19">
                    <wp:simplePos x="0" y="0"/>
                    <wp:positionH relativeFrom="margin">
                      <wp:posOffset>4362450</wp:posOffset>
                    </wp:positionH>
                    <wp:positionV relativeFrom="margin">
                      <wp:posOffset>-66040</wp:posOffset>
                    </wp:positionV>
                    <wp:extent cx="2038985" cy="4591685"/>
                    <wp:effectExtent l="0" t="0" r="0" b="0"/>
                    <wp:wrapSquare wrapText="bothSides"/>
                    <wp:docPr id="2" name="Group 201"/>
                    <a:graphic xmlns:a="http://schemas.openxmlformats.org/drawingml/2006/main">
                      <a:graphicData uri="http://schemas.microsoft.com/office/word/2010/wordprocessingGroup">
                        <wpg:wgp>
                          <wpg:cNvGrpSpPr/>
                          <wpg:grpSpPr>
                            <a:xfrm>
                              <a:off x="0" y="0"/>
                              <a:ext cx="2038320" cy="4591080"/>
                              <a:chOff x="4362480" y="-65880"/>
                              <a:chExt cx="2038320" cy="4591080"/>
                            </a:xfrm>
                          </wpg:grpSpPr>
                          <wps:wsp>
                            <wps:cNvSpPr/>
                            <wps:spPr>
                              <a:xfrm>
                                <a:off x="0" y="0"/>
                                <a:ext cx="2038320" cy="2077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0" y="947880"/>
                                <a:ext cx="2038320" cy="3642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txbx>
                              <w:txbxContent>
                                <w:p>
                                  <w:pPr>
                                    <w:overflowPunct w:val="false"/>
                                    <w:spacing w:before="0" w:after="0" w:lineRule="auto" w:line="240"/>
                                    <w:jc w:val="center"/>
                                    <w:rPr/>
                                  </w:pPr>
                                  <w:r>
                                    <w:rPr>
                                      <w:sz w:val="52"/>
                                      <w:b/>
                                      <w:u w:val="none"/>
                                      <w:dstrike w:val="false"/>
                                      <w:strike w:val="false"/>
                                      <w:i w:val="false"/>
                                      <w:vertAlign w:val="baseline"/>
                                      <w:position w:val="0"/>
                                      <w:spacing w:val="0"/>
                                      <w:szCs w:val="52"/>
                                      <w:bCs/>
                                      <w:iCs w:val="false"/>
                                      <w:smallCaps w:val="false"/>
                                      <w:caps w:val="false"/>
                                      <w:rFonts w:ascii="Arial" w:hAnsi="Arial" w:cs="Arial"/>
                                      <w:color w:val="FFFFFF"/>
                                    </w:rPr>
                                    <w:t>TEAM</w:t>
                                  </w:r>
                                </w:p>
                                <w:p>
                                  <w:pPr>
                                    <w:overflowPunct w:val="false"/>
                                    <w:spacing w:before="0" w:after="0" w:lineRule="auto" w:line="240"/>
                                    <w:jc w:val="left"/>
                                    <w:rPr/>
                                  </w:pPr>
                                  <w:r>
                                    <w:rPr>
                                      <w:spacing w:val="0"/>
                                      <w:smallCaps w:val="false"/>
                                      <w:caps w:val="false"/>
                                      <w:iCs w:val="false"/>
                                      <w:bCs w:val="false"/>
                                      <w:szCs w:val="40"/>
                                      <w:vertAlign w:val="baseline"/>
                                      <w:position w:val="0"/>
                                      <w:sz w:val="40"/>
                                      <w:i w:val="false"/>
                                      <w:dstrike w:val="false"/>
                                      <w:strike w:val="false"/>
                                      <w:u w:val="none"/>
                                      <w:b w:val="false"/>
                                      <w:sz w:val="40"/>
                                      <w:rFonts w:cs="Arial" w:ascii="Calibri" w:hAnsi="Calibri"/>
                                      <w:color w:val="FFFFFF"/>
                                    </w:rPr>
                                    <w:t>TRAORE</w:t>
                                  </w:r>
                                </w:p>
                                <w:p>
                                  <w:pPr>
                                    <w:overflowPunct w:val="false"/>
                                    <w:spacing w:before="0" w:after="0" w:lineRule="auto" w:line="240"/>
                                    <w:jc w:val="left"/>
                                    <w:rPr/>
                                  </w:pPr>
                                  <w:r>
                                    <w:rPr>
                                      <w:sz w:val="40"/>
                                      <w:b w:val="false"/>
                                      <w:u w:val="none"/>
                                      <w:dstrike w:val="false"/>
                                      <w:strike w:val="false"/>
                                      <w:i w:val="false"/>
                                      <w:vertAlign w:val="baseline"/>
                                      <w:position w:val="0"/>
                                      <w:spacing w:val="0"/>
                                      <w:szCs w:val="40"/>
                                      <w:bCs w:val="false"/>
                                      <w:iCs w:val="false"/>
                                      <w:smallCaps w:val="false"/>
                                      <w:caps w:val="false"/>
                                      <w:rFonts w:cs="Arial" w:ascii="Calibri" w:hAnsi="Calibri"/>
                                      <w:color w:val="FFFFFF"/>
                                    </w:rPr>
                                    <w:t xml:space="preserve">CHEICK </w:t>
                                  </w:r>
                                </w:p>
                                <w:p>
                                  <w:pPr>
                                    <w:overflowPunct w:val="false"/>
                                    <w:spacing w:before="0" w:after="0" w:lineRule="auto" w:line="240"/>
                                    <w:jc w:val="left"/>
                                    <w:rPr/>
                                  </w:pPr>
                                  <w:r>
                                    <w:rPr>
                                      <w:spacing w:val="0"/>
                                      <w:smallCaps w:val="false"/>
                                      <w:caps w:val="false"/>
                                      <w:iCs w:val="false"/>
                                      <w:bCs w:val="false"/>
                                      <w:szCs w:val="40"/>
                                      <w:vertAlign w:val="baseline"/>
                                      <w:position w:val="0"/>
                                      <w:sz w:val="40"/>
                                      <w:i w:val="false"/>
                                      <w:dstrike w:val="false"/>
                                      <w:strike w:val="false"/>
                                      <w:u w:val="none"/>
                                      <w:b w:val="false"/>
                                      <w:sz w:val="40"/>
                                      <w:rFonts w:cs="Arial" w:ascii="Calibri" w:hAnsi="Calibri"/>
                                      <w:color w:val="FFFFFF"/>
                                    </w:rPr>
                                    <w:t>OUMAR TIDIANE</w:t>
                                  </w:r>
                                </w:p>
                              </w:txbxContent>
                            </wps:txbx>
                            <wps:bodyPr horzOverflow="overflow" vertOverflow="overflow" rIns="109800" tIns="182880" bIns="228600">
                              <a:noAutofit/>
                            </wps:bodyPr>
                          </wps:wsp>
                          <wps:wsp>
                            <wps:cNvSpPr/>
                            <wps:spPr>
                              <a:xfrm>
                                <a:off x="0" y="211320"/>
                                <a:ext cx="2038320" cy="624240"/>
                              </a:xfrm>
                              <a:prstGeom prst="rect">
                                <a:avLst/>
                              </a:prstGeom>
                              <a:solidFill>
                                <a:schemeClr val="bg1"/>
                              </a:solidFill>
                              <a:ln w="6350">
                                <a:noFill/>
                              </a:ln>
                            </wps:spPr>
                            <wps:style>
                              <a:lnRef idx="0">
                                <a:schemeClr val="accent1"/>
                              </a:lnRef>
                              <a:fillRef idx="0">
                                <a:schemeClr val="accent1"/>
                              </a:fillRef>
                              <a:effectRef idx="0">
                                <a:schemeClr val="accent1"/>
                              </a:effectRef>
                              <a:fontRef idx="minor"/>
                            </wps:style>
                            <wps:txbx>
                              <w:txbxContent>
                                <w:p>
                                  <w:pPr>
                                    <w:overflowPunct w:val="false"/>
                                    <w:spacing w:before="0" w:after="0" w:lineRule="auto" w:line="240"/>
                                    <w:jc w:val="left"/>
                                    <w:rPr/>
                                  </w:pPr>
                                  <w:r>
                                    <w:rPr>
                                      <w:caps/>
                                      <w:iCs w:val="false"/>
                                      <w:bCs/>
                                      <w:szCs w:val="56"/>
                                      <w:spacing w:val="0"/>
                                      <w:vertAlign w:val="baseline"/>
                                      <w:position w:val="0"/>
                                      <w:sz w:val="56"/>
                                      <w:i w:val="false"/>
                                      <w:dstrike w:val="false"/>
                                      <w:strike w:val="false"/>
                                      <w:u w:val="none"/>
                                      <w:b/>
                                      <w:sz w:val="56"/>
                                      <w:rFonts w:ascii="Calibri" w:hAnsi="Calibri"/>
                                      <w:color w:val="4472C4"/>
                                    </w:rPr>
                                    <w:t>mR. konate</w:t>
                                  </w:r>
                                </w:p>
                              </w:txbxContent>
                            </wps:txbx>
                            <wps:bodyPr horzOverflow="overflow" vertOverflow="overflow" tIns="91440" bIns="91440" anchor="ctr">
                              <a:noAutofit/>
                            </wps:bodyPr>
                          </wps:wsp>
                        </wpg:wgp>
                      </a:graphicData>
                    </a:graphic>
                  </wp:anchor>
                </w:drawing>
              </mc:Choice>
              <mc:Fallback>
                <w:pict>
                  <v:group id="shape_0" alt="Group 201" style="position:absolute;margin-left:343.5pt;margin-top:-5.2pt;width:160.5pt;height:361.5pt" coordorigin="6870,-104" coordsize="3210,7230">
                    <v:rect id="shape_0" ID="Rectangle 202" path="m0,0l-2147483645,0l-2147483645,-2147483646l0,-2147483646xe" fillcolor="#4472c4" stroked="f" style="position:absolute;left:6870;top:-104;width:3209;height:326;mso-wrap-style:none;v-text-anchor:middle;mso-position-horizontal-relative:margin;mso-position-vertical-relative:margin">
                      <v:fill o:detectmouseclick="t" type="solid" color2="#bb8d3b"/>
                      <v:stroke color="#3465a4" weight="12600" joinstyle="miter" endcap="flat"/>
                      <w10:wrap type="square"/>
                    </v:rect>
                    <v:rect id="shape_0" ID="Rectangle 203" path="m0,0l-2147483645,0l-2147483645,-2147483646l0,-2147483646xe" fillcolor="#4472c4" stroked="f" style="position:absolute;left:6870;top:1389;width:3209;height:5736;mso-wrap-style:square;v-text-anchor:top;mso-position-horizontal-relative:margin;mso-position-vertical-relative:margin">
                      <v:textbox>
                        <w:txbxContent>
                          <w:p>
                            <w:pPr>
                              <w:overflowPunct w:val="false"/>
                              <w:spacing w:before="0" w:after="0" w:lineRule="auto" w:line="240"/>
                              <w:jc w:val="center"/>
                              <w:rPr/>
                            </w:pPr>
                            <w:r>
                              <w:rPr>
                                <w:sz w:val="52"/>
                                <w:b/>
                                <w:u w:val="none"/>
                                <w:dstrike w:val="false"/>
                                <w:strike w:val="false"/>
                                <w:i w:val="false"/>
                                <w:vertAlign w:val="baseline"/>
                                <w:position w:val="0"/>
                                <w:spacing w:val="0"/>
                                <w:szCs w:val="52"/>
                                <w:bCs/>
                                <w:iCs w:val="false"/>
                                <w:smallCaps w:val="false"/>
                                <w:caps w:val="false"/>
                                <w:rFonts w:ascii="Arial" w:hAnsi="Arial" w:cs="Arial"/>
                                <w:color w:val="FFFFFF"/>
                              </w:rPr>
                              <w:t>TEAM</w:t>
                            </w:r>
                          </w:p>
                          <w:p>
                            <w:pPr>
                              <w:overflowPunct w:val="false"/>
                              <w:spacing w:before="0" w:after="0" w:lineRule="auto" w:line="240"/>
                              <w:jc w:val="left"/>
                              <w:rPr/>
                            </w:pPr>
                            <w:r>
                              <w:rPr>
                                <w:spacing w:val="0"/>
                                <w:smallCaps w:val="false"/>
                                <w:caps w:val="false"/>
                                <w:iCs w:val="false"/>
                                <w:bCs w:val="false"/>
                                <w:szCs w:val="40"/>
                                <w:vertAlign w:val="baseline"/>
                                <w:position w:val="0"/>
                                <w:sz w:val="40"/>
                                <w:i w:val="false"/>
                                <w:dstrike w:val="false"/>
                                <w:strike w:val="false"/>
                                <w:u w:val="none"/>
                                <w:b w:val="false"/>
                                <w:sz w:val="40"/>
                                <w:rFonts w:cs="Arial" w:ascii="Calibri" w:hAnsi="Calibri"/>
                                <w:color w:val="FFFFFF"/>
                              </w:rPr>
                              <w:t>TRAORE</w:t>
                            </w:r>
                          </w:p>
                          <w:p>
                            <w:pPr>
                              <w:overflowPunct w:val="false"/>
                              <w:spacing w:before="0" w:after="0" w:lineRule="auto" w:line="240"/>
                              <w:jc w:val="left"/>
                              <w:rPr/>
                            </w:pPr>
                            <w:r>
                              <w:rPr>
                                <w:sz w:val="40"/>
                                <w:b w:val="false"/>
                                <w:u w:val="none"/>
                                <w:dstrike w:val="false"/>
                                <w:strike w:val="false"/>
                                <w:i w:val="false"/>
                                <w:vertAlign w:val="baseline"/>
                                <w:position w:val="0"/>
                                <w:spacing w:val="0"/>
                                <w:szCs w:val="40"/>
                                <w:bCs w:val="false"/>
                                <w:iCs w:val="false"/>
                                <w:smallCaps w:val="false"/>
                                <w:caps w:val="false"/>
                                <w:rFonts w:cs="Arial" w:ascii="Calibri" w:hAnsi="Calibri"/>
                                <w:color w:val="FFFFFF"/>
                              </w:rPr>
                              <w:t xml:space="preserve">CHEICK </w:t>
                            </w:r>
                          </w:p>
                          <w:p>
                            <w:pPr>
                              <w:overflowPunct w:val="false"/>
                              <w:spacing w:before="0" w:after="0" w:lineRule="auto" w:line="240"/>
                              <w:jc w:val="left"/>
                              <w:rPr/>
                            </w:pPr>
                            <w:r>
                              <w:rPr>
                                <w:spacing w:val="0"/>
                                <w:smallCaps w:val="false"/>
                                <w:caps w:val="false"/>
                                <w:iCs w:val="false"/>
                                <w:bCs w:val="false"/>
                                <w:szCs w:val="40"/>
                                <w:vertAlign w:val="baseline"/>
                                <w:position w:val="0"/>
                                <w:sz w:val="40"/>
                                <w:i w:val="false"/>
                                <w:dstrike w:val="false"/>
                                <w:strike w:val="false"/>
                                <w:u w:val="none"/>
                                <w:b w:val="false"/>
                                <w:sz w:val="40"/>
                                <w:rFonts w:cs="Arial" w:ascii="Calibri" w:hAnsi="Calibri"/>
                                <w:color w:val="FFFFFF"/>
                              </w:rPr>
                              <w:t>OUMAR TIDIANE</w:t>
                            </w:r>
                          </w:p>
                        </w:txbxContent>
                      </v:textbox>
                      <v:fill o:detectmouseclick="t" type="solid" color2="#bb8d3b"/>
                      <v:stroke color="#3465a4" weight="12600" joinstyle="miter" endcap="flat"/>
                    </v:rect>
                    <v:rect id="shape_0" ID="Text Box 204" path="m0,0l-2147483645,0l-2147483645,-2147483646l0,-2147483646xe" fillcolor="white" stroked="f" style="position:absolute;left:6870;top:229;width:3209;height:982;mso-wrap-style:square;v-text-anchor:middle;mso-position-horizontal-relative:margin;mso-position-vertical-relative:margin">
                      <v:textbox>
                        <w:txbxContent>
                          <w:p>
                            <w:pPr>
                              <w:overflowPunct w:val="false"/>
                              <w:spacing w:before="0" w:after="0" w:lineRule="auto" w:line="240"/>
                              <w:jc w:val="left"/>
                              <w:rPr/>
                            </w:pPr>
                            <w:r>
                              <w:rPr>
                                <w:caps/>
                                <w:iCs w:val="false"/>
                                <w:bCs/>
                                <w:szCs w:val="56"/>
                                <w:spacing w:val="0"/>
                                <w:vertAlign w:val="baseline"/>
                                <w:position w:val="0"/>
                                <w:sz w:val="56"/>
                                <w:i w:val="false"/>
                                <w:dstrike w:val="false"/>
                                <w:strike w:val="false"/>
                                <w:u w:val="none"/>
                                <w:b/>
                                <w:sz w:val="56"/>
                                <w:rFonts w:ascii="Calibri" w:hAnsi="Calibri"/>
                                <w:color w:val="4472C4"/>
                              </w:rPr>
                              <w:t>mR. konate</w:t>
                            </w:r>
                          </w:p>
                        </w:txbxContent>
                      </v:textbox>
                      <v:fill o:detectmouseclick="t" type="solid" color2="black"/>
                      <v:stroke color="#3465a4" weight="6480" joinstyle="round" endcap="flat"/>
                    </v:rect>
                  </v:group>
                </w:pict>
              </mc:Fallback>
            </mc:AlternateContent>
          </w:r>
          <w: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pPr>
            <w:pStyle w:val="Normal"/>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mc:AlternateContent>
              <mc:Choice Requires="wps">
                <w:drawing>
                  <wp:anchor behindDoc="0" distT="0" distB="0" distL="0" distR="0" simplePos="0" locked="0" layoutInCell="0" allowOverlap="1" relativeHeight="20" wp14:anchorId="093C30F4">
                    <wp:simplePos x="0" y="0"/>
                    <wp:positionH relativeFrom="column">
                      <wp:posOffset>2819400</wp:posOffset>
                    </wp:positionH>
                    <wp:positionV relativeFrom="paragraph">
                      <wp:posOffset>5657850</wp:posOffset>
                    </wp:positionV>
                    <wp:extent cx="781685" cy="848360"/>
                    <wp:effectExtent l="0" t="0" r="0" b="0"/>
                    <wp:wrapNone/>
                    <wp:docPr id="3" name="Plus Sign 22"/>
                    <a:graphic xmlns:a="http://schemas.openxmlformats.org/drawingml/2006/main">
                      <a:graphicData uri="http://schemas.microsoft.com/office/word/2010/wordprocessingShape">
                        <wps:wsp>
                          <wps:cNvSpPr/>
                          <wps:spPr>
                            <a:xfrm>
                              <a:off x="0" y="0"/>
                              <a:ext cx="781200" cy="847800"/>
                            </a:xfrm>
                            <a:prstGeom prst="mathPlus">
                              <a:avLst>
                                <a:gd name="adj1" fmla="val 23520"/>
                              </a:avLst>
                            </a:prstGeom>
                            <a:solidFill>
                              <a:schemeClr val="bg2">
                                <a:lumMod val="90000"/>
                              </a:schemeClr>
                            </a:solidFill>
                            <a:ln w="0">
                              <a:noFill/>
                            </a:ln>
                            <a:effectLst>
                              <a:outerShdw algn="ctr" blurRad="57240" dir="5400000" dist="19080" rotWithShape="0">
                                <a:srgbClr val="000000">
                                  <a:alpha val="63000"/>
                                </a:srgbClr>
                              </a:outerShdw>
                            </a:effectLst>
                          </wps:spPr>
                          <wps:style>
                            <a:lnRef idx="0">
                              <a:schemeClr val="accent3"/>
                            </a:lnRef>
                            <a:fillRef idx="3">
                              <a:schemeClr val="accent3"/>
                            </a:fillRef>
                            <a:effectRef idx="3">
                              <a:schemeClr val="accent3"/>
                            </a:effectRef>
                            <a:fontRef idx="minor"/>
                          </wps:style>
                          <wps:bodyPr/>
                        </wps:wsp>
                      </a:graphicData>
                    </a:graphic>
                  </wp:anchor>
                </w:drawing>
              </mc:Choice>
              <mc:Fallback>
                <w:pict/>
              </mc:Fallback>
            </mc:AlternateContent>
          </w:r>
          <w:r>
            <w:br w:type="page"/>
          </w:r>
        </w:p>
      </w:sdtContent>
    </w:sdt>
    <w:p>
      <w:pPr>
        <w:pStyle w:val="Normal"/>
        <w:jc w:val="center"/>
        <w:rPr>
          <w:b/>
          <w:b/>
          <w:bCs/>
          <w:color w:val="4472C4"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color w:val="4472C4"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Certificate</w:t>
      </w:r>
    </w:p>
    <w:p>
      <w:pPr>
        <w:pStyle w:val="Normal"/>
        <w:jc w:val="both"/>
        <w:rPr>
          <w:rFonts w:ascii="Calisto MT" w:hAnsi="Calisto MT"/>
          <w:sz w:val="48"/>
          <w:szCs w:val="48"/>
        </w:rPr>
      </w:pPr>
      <w:r>
        <w:rPr>
          <w:rFonts w:ascii="Calisto MT" w:hAnsi="Calisto MT"/>
          <w:sz w:val="48"/>
          <w:szCs w:val="48"/>
        </w:rPr>
        <w:t xml:space="preserve">This is to certify that </w:t>
      </w:r>
      <w:r>
        <w:rPr>
          <w:rFonts w:ascii="Calisto MT" w:hAnsi="Calisto MT"/>
          <w:b/>
          <w:bCs/>
          <w:i/>
          <w:iCs/>
          <w:color w:val="0070C0"/>
          <w:sz w:val="48"/>
          <w:szCs w:val="48"/>
        </w:rPr>
        <w:t>SHIVANSH, VIVEKANAND &amp; VISHWASH</w:t>
      </w:r>
      <w:r>
        <w:rPr>
          <w:rFonts w:ascii="Calisto MT" w:hAnsi="Calisto MT"/>
          <w:sz w:val="48"/>
          <w:szCs w:val="48"/>
        </w:rPr>
        <w:t xml:space="preserve"> of class XII-A have successfully completed their Computer Science project on </w:t>
      </w:r>
      <w:r>
        <w:rPr>
          <w:rFonts w:ascii="Calisto MT" w:hAnsi="Calisto MT"/>
          <w:b/>
          <w:bCs/>
          <w:i/>
          <w:iCs/>
          <w:color w:val="3B3838" w:themeColor="background2" w:themeShade="40"/>
          <w:sz w:val="52"/>
          <w:szCs w:val="52"/>
        </w:rPr>
        <w:t>“Library Database Management Software”</w:t>
      </w:r>
      <w:r>
        <w:rPr>
          <w:rFonts w:ascii="Calisto MT" w:hAnsi="Calisto MT"/>
          <w:color w:val="3B3838" w:themeColor="background2" w:themeShade="40"/>
          <w:sz w:val="52"/>
          <w:szCs w:val="52"/>
        </w:rPr>
        <w:t xml:space="preserve"> </w:t>
      </w:r>
      <w:r>
        <w:rPr>
          <w:rFonts w:ascii="Calisto MT" w:hAnsi="Calisto MT"/>
          <w:sz w:val="48"/>
          <w:szCs w:val="48"/>
        </w:rPr>
        <w:t>under the guidance of Mrs. Leena. This is certified to be the bonafide work of the students in the Computer Science laboratory during the academic year 2020-21.</w:t>
      </w:r>
    </w:p>
    <w:p>
      <w:pPr>
        <w:pStyle w:val="Normal"/>
        <w:rPr>
          <w:rFonts w:ascii="Calisto MT" w:hAnsi="Calisto MT"/>
          <w:sz w:val="48"/>
          <w:szCs w:val="48"/>
          <w:lang w:val="en-GB"/>
        </w:rPr>
      </w:pPr>
      <w:r>
        <w:rPr>
          <w:rFonts w:ascii="Calisto MT" w:hAnsi="Calisto MT"/>
          <w:sz w:val="48"/>
          <w:szCs w:val="48"/>
          <w:lang w:val="en-GB"/>
        </w:rPr>
      </w:r>
    </w:p>
    <w:p>
      <w:pPr>
        <w:pStyle w:val="Normal"/>
        <w:spacing w:before="0" w:after="0"/>
        <w:jc w:val="right"/>
        <w:rPr>
          <w:rFonts w:ascii="Calisto MT" w:hAnsi="Calisto MT"/>
          <w:b/>
          <w:b/>
          <w:bCs/>
          <w:i/>
          <w:i/>
          <w:iCs/>
          <w:color w:val="3B3838" w:themeColor="background2" w:themeShade="40"/>
          <w:sz w:val="48"/>
          <w:szCs w:val="48"/>
        </w:rPr>
      </w:pPr>
      <w:r>
        <w:rPr>
          <w:rFonts w:ascii="Calisto MT" w:hAnsi="Calisto MT"/>
          <w:b/>
          <w:bCs/>
          <w:color w:val="3B3838" w:themeColor="background2" w:themeShade="40"/>
          <w:sz w:val="48"/>
          <w:szCs w:val="48"/>
        </w:rPr>
        <w:t xml:space="preserve">                             </w:t>
      </w:r>
      <w:r>
        <w:rPr>
          <w:rFonts w:ascii="Calisto MT" w:hAnsi="Calisto MT"/>
          <w:b/>
          <w:bCs/>
          <w:i/>
          <w:iCs/>
          <w:color w:val="3B3838" w:themeColor="background2" w:themeShade="40"/>
          <w:sz w:val="48"/>
          <w:szCs w:val="48"/>
        </w:rPr>
        <w:t>Mrs. Leena</w:t>
      </w:r>
    </w:p>
    <w:p>
      <w:pPr>
        <w:pStyle w:val="Normal"/>
        <w:spacing w:before="0" w:after="0"/>
        <w:jc w:val="right"/>
        <w:rPr>
          <w:rFonts w:ascii="Calisto MT" w:hAnsi="Calisto MT"/>
          <w:b/>
          <w:b/>
          <w:bCs/>
          <w:color w:val="3B3838" w:themeColor="background2" w:themeShade="40"/>
          <w:sz w:val="48"/>
          <w:szCs w:val="48"/>
        </w:rPr>
      </w:pPr>
      <w:r>
        <w:rPr>
          <w:rFonts w:ascii="Calisto MT" w:hAnsi="Calisto MT"/>
          <w:b/>
          <w:bCs/>
          <w:color w:val="3B3838" w:themeColor="background2" w:themeShade="40"/>
          <w:sz w:val="48"/>
          <w:szCs w:val="48"/>
        </w:rPr>
        <w:t xml:space="preserve">                        </w:t>
      </w:r>
      <w:r>
        <w:rPr>
          <w:rFonts w:ascii="Calisto MT" w:hAnsi="Calisto MT"/>
          <w:b/>
          <w:bCs/>
          <w:color w:val="3B3838" w:themeColor="background2" w:themeShade="40"/>
          <w:sz w:val="48"/>
          <w:szCs w:val="48"/>
        </w:rPr>
        <w:t>(Computer Science Teacher)</w:t>
      </w:r>
    </w:p>
    <w:p>
      <w:pPr>
        <w:pStyle w:val="Normal"/>
        <w:spacing w:before="0" w:after="0"/>
        <w:rPr>
          <w:rFonts w:ascii="Calisto MT" w:hAnsi="Calisto MT"/>
          <w:sz w:val="48"/>
          <w:szCs w:val="48"/>
        </w:rPr>
      </w:pPr>
      <w:r>
        <w:rPr>
          <w:rFonts w:ascii="Calisto MT" w:hAnsi="Calisto MT"/>
          <w:sz w:val="48"/>
          <w:szCs w:val="48"/>
        </w:rPr>
      </w:r>
    </w:p>
    <w:p>
      <w:pPr>
        <w:pStyle w:val="Normal"/>
        <w:spacing w:before="0" w:after="0"/>
        <w:rPr>
          <w:rFonts w:ascii="Calisto MT" w:hAnsi="Calisto MT"/>
          <w:sz w:val="48"/>
          <w:szCs w:val="48"/>
        </w:rPr>
      </w:pPr>
      <w:r>
        <w:rPr>
          <w:rFonts w:ascii="Calisto MT" w:hAnsi="Calisto MT"/>
          <w:sz w:val="48"/>
          <w:szCs w:val="48"/>
        </w:rPr>
      </w:r>
    </w:p>
    <w:p>
      <w:pPr>
        <w:pStyle w:val="Normal"/>
        <w:spacing w:before="0" w:after="0"/>
        <w:jc w:val="both"/>
        <w:rPr>
          <w:rFonts w:ascii="Calisto MT" w:hAnsi="Calisto MT"/>
          <w:sz w:val="48"/>
          <w:szCs w:val="48"/>
        </w:rPr>
      </w:pPr>
      <w:r>
        <w:rPr>
          <w:rFonts w:ascii="Calisto MT" w:hAnsi="Calisto MT"/>
          <w:sz w:val="48"/>
          <w:szCs w:val="48"/>
        </w:rPr>
      </w:r>
    </w:p>
    <w:p>
      <w:pPr>
        <w:pStyle w:val="Normal"/>
        <w:spacing w:before="0" w:after="0"/>
        <w:jc w:val="both"/>
        <w:rPr>
          <w:rFonts w:ascii="Calisto MT" w:hAnsi="Calisto MT"/>
          <w:b/>
          <w:b/>
          <w:bCs/>
          <w:color w:val="3B3838" w:themeColor="background2" w:themeShade="40"/>
          <w:sz w:val="48"/>
          <w:szCs w:val="48"/>
        </w:rPr>
      </w:pPr>
      <w:r>
        <w:rPr>
          <w:rFonts w:ascii="Calisto MT" w:hAnsi="Calisto MT"/>
          <w:b/>
          <w:bCs/>
          <w:color w:val="3B3838" w:themeColor="background2" w:themeShade="40"/>
          <w:sz w:val="48"/>
          <w:szCs w:val="48"/>
        </w:rPr>
        <w:t xml:space="preserve">EXAMINER’S                              PRINCIPAL            </w:t>
      </w:r>
    </w:p>
    <w:p>
      <w:pPr>
        <w:pStyle w:val="Normal"/>
        <w:spacing w:before="0" w:after="0"/>
        <w:jc w:val="both"/>
        <w:rPr>
          <w:rFonts w:ascii="Calisto MT" w:hAnsi="Calisto MT"/>
          <w:b/>
          <w:b/>
          <w:bCs/>
          <w:color w:val="3B3838" w:themeColor="background2" w:themeShade="40"/>
          <w:sz w:val="48"/>
          <w:szCs w:val="48"/>
        </w:rPr>
      </w:pPr>
      <w:r>
        <w:rPr>
          <w:rFonts w:ascii="Calisto MT" w:hAnsi="Calisto MT"/>
          <w:b/>
          <w:bCs/>
          <w:color w:val="3B3838" w:themeColor="background2" w:themeShade="40"/>
          <w:sz w:val="48"/>
          <w:szCs w:val="48"/>
        </w:rPr>
        <w:t>SIGNATURE</w:t>
      </w:r>
    </w:p>
    <w:p>
      <w:pPr>
        <w:pStyle w:val="Normal"/>
        <w:rPr>
          <w:rFonts w:ascii="Calisto MT" w:hAnsi="Calisto MT"/>
          <w:sz w:val="48"/>
          <w:szCs w:val="48"/>
          <w:lang w:val="en-GB"/>
        </w:rPr>
      </w:pPr>
      <w:r>
        <w:rPr>
          <w:rFonts w:ascii="Calisto MT" w:hAnsi="Calisto MT"/>
          <w:sz w:val="48"/>
          <w:szCs w:val="48"/>
          <w:lang w:val="en-GB"/>
        </w:rPr>
      </w:r>
      <w:r>
        <w:br w:type="page"/>
      </w:r>
    </w:p>
    <w:p>
      <w:pPr>
        <w:pStyle w:val="Normal"/>
        <w:jc w:val="center"/>
        <w:rPr>
          <w:rFonts w:ascii="Calisto MT" w:hAnsi="Calisto MT"/>
          <w:b/>
          <w:b/>
          <w:bCs/>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listo MT" w:hAnsi="Calisto MT"/>
          <w:b/>
          <w:bCs/>
          <w:color w:val="4472C4" w:themeColor="accent1"/>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ACKNOWLEDGEMENT</w:t>
      </w:r>
    </w:p>
    <w:p>
      <w:pPr>
        <w:pStyle w:val="Normal"/>
        <w:jc w:val="center"/>
        <w:rPr>
          <w:rFonts w:ascii="Calisto MT" w:hAnsi="Calisto MT"/>
          <w:sz w:val="52"/>
          <w:szCs w:val="52"/>
        </w:rPr>
      </w:pPr>
      <w:r>
        <w:rPr>
          <w:rFonts w:ascii="Calisto MT" w:hAnsi="Calisto MT"/>
          <w:sz w:val="52"/>
          <w:szCs w:val="52"/>
        </w:rPr>
      </w:r>
    </w:p>
    <w:p>
      <w:pPr>
        <w:pStyle w:val="Normal"/>
        <w:spacing w:before="0" w:after="0"/>
        <w:jc w:val="both"/>
        <w:rPr>
          <w:rFonts w:ascii="Calisto MT" w:hAnsi="Calisto MT"/>
          <w:sz w:val="48"/>
          <w:szCs w:val="48"/>
        </w:rPr>
      </w:pPr>
      <w:r>
        <w:rPr>
          <w:rFonts w:ascii="Calisto MT" w:hAnsi="Calisto MT"/>
          <w:sz w:val="48"/>
          <w:szCs w:val="48"/>
        </w:rPr>
        <w:t>We would like to express my sincere gratitude to my teacher Mrs. Leena for providing invaluable guidance, comments and suggestions. We would specially thank her for constantly motivating us and providing us an overview of the project work.</w:t>
      </w:r>
    </w:p>
    <w:p>
      <w:pPr>
        <w:pStyle w:val="Normal"/>
        <w:spacing w:before="0" w:after="0"/>
        <w:jc w:val="both"/>
        <w:rPr>
          <w:rFonts w:ascii="Calisto MT" w:hAnsi="Calisto MT"/>
          <w:sz w:val="48"/>
          <w:szCs w:val="48"/>
        </w:rPr>
      </w:pPr>
      <w:r>
        <w:rPr>
          <w:rFonts w:ascii="Calisto MT" w:hAnsi="Calisto MT"/>
          <w:sz w:val="48"/>
          <w:szCs w:val="48"/>
        </w:rPr>
      </w:r>
    </w:p>
    <w:p>
      <w:pPr>
        <w:pStyle w:val="Normal"/>
        <w:spacing w:before="0" w:after="0"/>
        <w:jc w:val="both"/>
        <w:rPr>
          <w:rFonts w:ascii="Calisto MT" w:hAnsi="Calisto MT"/>
          <w:sz w:val="48"/>
          <w:szCs w:val="48"/>
        </w:rPr>
      </w:pPr>
      <w:r>
        <w:rPr>
          <w:rFonts w:ascii="Calisto MT" w:hAnsi="Calisto MT"/>
          <w:sz w:val="48"/>
          <w:szCs w:val="48"/>
        </w:rPr>
        <w:t>Our sincere thanks to our principal Mr. Sunil Kumar V.S for extending every possible support for the completion of the project.</w:t>
      </w:r>
    </w:p>
    <w:p>
      <w:pPr>
        <w:pStyle w:val="Normal"/>
        <w:spacing w:before="0" w:after="0"/>
        <w:jc w:val="both"/>
        <w:rPr>
          <w:rFonts w:ascii="Calisto MT" w:hAnsi="Calisto MT"/>
          <w:sz w:val="48"/>
          <w:szCs w:val="48"/>
        </w:rPr>
      </w:pPr>
      <w:r>
        <w:rPr>
          <w:rFonts w:ascii="Calisto MT" w:hAnsi="Calisto MT"/>
          <w:sz w:val="48"/>
          <w:szCs w:val="48"/>
        </w:rPr>
      </w:r>
    </w:p>
    <w:p>
      <w:pPr>
        <w:pStyle w:val="Normal"/>
        <w:spacing w:before="0" w:after="0"/>
        <w:ind w:left="2160" w:firstLine="720"/>
        <w:jc w:val="both"/>
        <w:rPr>
          <w:rFonts w:ascii="Calisto MT" w:hAnsi="Calisto MT"/>
          <w:sz w:val="48"/>
          <w:szCs w:val="48"/>
        </w:rPr>
      </w:pPr>
      <w:r>
        <w:rPr>
          <w:rFonts w:ascii="Calisto MT" w:hAnsi="Calisto MT"/>
          <w:sz w:val="48"/>
          <w:szCs w:val="48"/>
        </w:rPr>
      </w:r>
    </w:p>
    <w:p>
      <w:pPr>
        <w:pStyle w:val="Normal"/>
        <w:spacing w:before="0" w:after="0"/>
        <w:ind w:left="2160" w:hanging="0"/>
        <w:jc w:val="right"/>
        <w:rPr>
          <w:rFonts w:ascii="Calisto MT" w:hAnsi="Calisto MT"/>
          <w:i/>
          <w:i/>
          <w:iCs/>
          <w:color w:val="3B3838" w:themeColor="background2" w:themeShade="40"/>
          <w:sz w:val="48"/>
          <w:szCs w:val="48"/>
        </w:rPr>
      </w:pPr>
      <w:r>
        <w:rPr>
          <w:rFonts w:ascii="Calisto MT" w:hAnsi="Calisto MT"/>
          <w:sz w:val="48"/>
          <w:szCs w:val="48"/>
        </w:rPr>
        <w:t xml:space="preserve">      </w:t>
      </w:r>
      <w:r>
        <w:rPr>
          <w:rFonts w:ascii="Calisto MT" w:hAnsi="Calisto MT"/>
          <w:i/>
          <w:iCs/>
          <w:sz w:val="48"/>
          <w:szCs w:val="48"/>
        </w:rPr>
        <w:t>Shivansh, vivekanand &amp; Vishwash</w:t>
      </w:r>
    </w:p>
    <w:p>
      <w:pPr>
        <w:pStyle w:val="Normal"/>
        <w:spacing w:before="0" w:after="0"/>
        <w:jc w:val="right"/>
        <w:rPr>
          <w:rFonts w:ascii="Calisto MT" w:hAnsi="Calisto MT"/>
          <w:i/>
          <w:i/>
          <w:iCs/>
          <w:color w:val="3B3838" w:themeColor="background2" w:themeShade="40"/>
          <w:sz w:val="48"/>
          <w:szCs w:val="48"/>
        </w:rPr>
      </w:pPr>
      <w:r>
        <w:rPr>
          <w:rFonts w:ascii="Calisto MT" w:hAnsi="Calisto MT"/>
          <w:b/>
          <w:bCs/>
          <w:color w:val="3B3838" w:themeColor="background2" w:themeShade="40"/>
          <w:sz w:val="48"/>
          <w:szCs w:val="48"/>
        </w:rPr>
        <w:t>XII-A, KV2 AFS JALAHALLI(E)</w:t>
      </w:r>
    </w:p>
    <w:p>
      <w:pPr>
        <w:pStyle w:val="Normal"/>
        <w:jc w:val="right"/>
        <w:rPr>
          <w:b/>
          <w:b/>
          <w:bCs/>
          <w:color w:val="3B3838" w:themeColor="background2" w:themeShade="40"/>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color w:val="3B3838" w:themeColor="background2" w:themeShade="40"/>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r>
    </w:p>
    <w:p>
      <w:pPr>
        <w:pStyle w:val="Normal"/>
        <w:rPr>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r>
      <w:r>
        <w:br w:type="page"/>
      </w:r>
    </w:p>
    <w:p>
      <w:pPr>
        <w:pStyle w:val="Normal"/>
        <w:jc w:val="both"/>
        <w:rPr>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r>
    </w:p>
    <w:tbl>
      <w:tblPr>
        <w:tblStyle w:val="TableGrid"/>
        <w:tblpPr w:bottomFromText="0" w:horzAnchor="margin" w:leftFromText="180" w:rightFromText="180" w:tblpX="0" w:tblpXSpec="center" w:tblpY="2176" w:topFromText="0" w:vertAnchor="page"/>
        <w:tblW w:w="1155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838"/>
        <w:gridCol w:w="6840"/>
        <w:gridCol w:w="2872"/>
      </w:tblGrid>
      <w:tr>
        <w:trPr>
          <w:trHeight w:val="987" w:hRule="atLeast"/>
        </w:trPr>
        <w:tc>
          <w:tcPr>
            <w:tcW w:w="1838"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1.</w:t>
            </w:r>
          </w:p>
        </w:tc>
        <w:tc>
          <w:tcPr>
            <w:tcW w:w="6840" w:type="dxa"/>
            <w:tcBorders/>
          </w:tcPr>
          <w:p>
            <w:pPr>
              <w:pStyle w:val="Normal"/>
              <w:widowControl/>
              <w:spacing w:lineRule="auto" w:line="240" w:before="0" w:after="0"/>
              <w:jc w:val="left"/>
              <w:rPr>
                <w:rFonts w:ascii="Calisto MT" w:hAnsi="Calisto MT"/>
                <w:b/>
                <w:b/>
                <w:bCs/>
                <w:sz w:val="44"/>
                <w:szCs w:val="44"/>
              </w:rPr>
            </w:pPr>
            <w:r>
              <w:rPr>
                <w:rFonts w:eastAsia="Calibri" w:cs="" w:ascii="Calisto MT" w:hAnsi="Calisto MT"/>
                <w:b/>
                <w:bCs/>
                <w:kern w:val="0"/>
                <w:sz w:val="44"/>
                <w:szCs w:val="44"/>
                <w:lang w:val="en-US" w:eastAsia="en-US" w:bidi="ar-SA"/>
              </w:rPr>
              <w:t>ABOUT THE PROJECT</w:t>
            </w:r>
          </w:p>
        </w:tc>
        <w:tc>
          <w:tcPr>
            <w:tcW w:w="2872"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4</w:t>
            </w:r>
          </w:p>
        </w:tc>
      </w:tr>
      <w:tr>
        <w:trPr>
          <w:trHeight w:val="1001" w:hRule="atLeast"/>
        </w:trPr>
        <w:tc>
          <w:tcPr>
            <w:tcW w:w="1838"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2.</w:t>
            </w:r>
          </w:p>
        </w:tc>
        <w:tc>
          <w:tcPr>
            <w:tcW w:w="6840" w:type="dxa"/>
            <w:tcBorders/>
          </w:tcPr>
          <w:p>
            <w:pPr>
              <w:pStyle w:val="Normal"/>
              <w:widowControl/>
              <w:spacing w:lineRule="auto" w:line="240" w:before="0" w:after="0"/>
              <w:jc w:val="left"/>
              <w:rPr>
                <w:rFonts w:ascii="Calisto MT" w:hAnsi="Calisto MT"/>
                <w:b/>
                <w:b/>
                <w:bCs/>
                <w:sz w:val="44"/>
                <w:szCs w:val="44"/>
              </w:rPr>
            </w:pPr>
            <w:r>
              <w:rPr>
                <w:rFonts w:eastAsia="Calibri" w:cs="" w:ascii="Calisto MT" w:hAnsi="Calisto MT"/>
                <w:b/>
                <w:bCs/>
                <w:kern w:val="0"/>
                <w:sz w:val="44"/>
                <w:szCs w:val="44"/>
                <w:lang w:val="en-US" w:eastAsia="en-US" w:bidi="ar-SA"/>
              </w:rPr>
              <w:t>Source Code</w:t>
            </w:r>
          </w:p>
        </w:tc>
        <w:tc>
          <w:tcPr>
            <w:tcW w:w="2872"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5-31</w:t>
            </w:r>
          </w:p>
        </w:tc>
      </w:tr>
      <w:tr>
        <w:trPr>
          <w:trHeight w:val="1062" w:hRule="atLeast"/>
        </w:trPr>
        <w:tc>
          <w:tcPr>
            <w:tcW w:w="1838"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3.</w:t>
            </w:r>
          </w:p>
        </w:tc>
        <w:tc>
          <w:tcPr>
            <w:tcW w:w="6840" w:type="dxa"/>
            <w:tcBorders/>
          </w:tcPr>
          <w:p>
            <w:pPr>
              <w:pStyle w:val="Normal"/>
              <w:widowControl/>
              <w:spacing w:lineRule="auto" w:line="240" w:before="0" w:after="0"/>
              <w:jc w:val="left"/>
              <w:rPr>
                <w:rFonts w:ascii="Calisto MT" w:hAnsi="Calisto MT"/>
                <w:b/>
                <w:b/>
                <w:bCs/>
                <w:sz w:val="44"/>
                <w:szCs w:val="44"/>
              </w:rPr>
            </w:pPr>
            <w:r>
              <w:rPr>
                <w:rFonts w:eastAsia="Calibri" w:cs="" w:ascii="Calisto MT" w:hAnsi="Calisto MT"/>
                <w:b/>
                <w:bCs/>
                <w:kern w:val="0"/>
                <w:sz w:val="44"/>
                <w:szCs w:val="44"/>
                <w:lang w:val="en-US" w:eastAsia="en-US" w:bidi="ar-SA"/>
              </w:rPr>
              <w:t>Project Screenshots</w:t>
            </w:r>
          </w:p>
        </w:tc>
        <w:tc>
          <w:tcPr>
            <w:tcW w:w="2872"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32-39</w:t>
            </w:r>
          </w:p>
        </w:tc>
      </w:tr>
      <w:tr>
        <w:trPr>
          <w:trHeight w:val="1094" w:hRule="atLeast"/>
        </w:trPr>
        <w:tc>
          <w:tcPr>
            <w:tcW w:w="1838"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4.</w:t>
            </w:r>
          </w:p>
        </w:tc>
        <w:tc>
          <w:tcPr>
            <w:tcW w:w="6840" w:type="dxa"/>
            <w:tcBorders/>
          </w:tcPr>
          <w:p>
            <w:pPr>
              <w:pStyle w:val="Normal"/>
              <w:widowControl/>
              <w:spacing w:lineRule="auto" w:line="240" w:before="0" w:after="0"/>
              <w:jc w:val="left"/>
              <w:rPr>
                <w:rFonts w:ascii="Calisto MT" w:hAnsi="Calisto MT"/>
                <w:b/>
                <w:b/>
                <w:bCs/>
                <w:sz w:val="44"/>
                <w:szCs w:val="44"/>
              </w:rPr>
            </w:pPr>
            <w:r>
              <w:rPr>
                <w:rFonts w:eastAsia="Calibri" w:cs="" w:ascii="Calisto MT" w:hAnsi="Calisto MT"/>
                <w:b/>
                <w:bCs/>
                <w:kern w:val="0"/>
                <w:sz w:val="44"/>
                <w:szCs w:val="44"/>
                <w:lang w:val="en-US" w:eastAsia="en-US" w:bidi="ar-SA"/>
              </w:rPr>
              <w:t>Future Scope</w:t>
            </w:r>
          </w:p>
        </w:tc>
        <w:tc>
          <w:tcPr>
            <w:tcW w:w="2872"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40</w:t>
            </w:r>
          </w:p>
        </w:tc>
      </w:tr>
      <w:tr>
        <w:trPr>
          <w:trHeight w:val="1094" w:hRule="atLeast"/>
        </w:trPr>
        <w:tc>
          <w:tcPr>
            <w:tcW w:w="1838"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5.</w:t>
            </w:r>
          </w:p>
        </w:tc>
        <w:tc>
          <w:tcPr>
            <w:tcW w:w="6840" w:type="dxa"/>
            <w:tcBorders/>
          </w:tcPr>
          <w:p>
            <w:pPr>
              <w:pStyle w:val="Normal"/>
              <w:widowControl/>
              <w:spacing w:lineRule="auto" w:line="240" w:before="0" w:after="0"/>
              <w:jc w:val="left"/>
              <w:rPr>
                <w:rFonts w:ascii="Calisto MT" w:hAnsi="Calisto MT"/>
                <w:b/>
                <w:b/>
                <w:bCs/>
                <w:sz w:val="44"/>
                <w:szCs w:val="44"/>
              </w:rPr>
            </w:pPr>
            <w:r>
              <w:rPr>
                <w:rFonts w:eastAsia="Calibri" w:cs="" w:ascii="Calisto MT" w:hAnsi="Calisto MT"/>
                <w:b/>
                <w:bCs/>
                <w:kern w:val="0"/>
                <w:sz w:val="44"/>
                <w:szCs w:val="44"/>
                <w:lang w:val="en-US" w:eastAsia="en-US" w:bidi="ar-SA"/>
              </w:rPr>
              <w:t>System Requirements</w:t>
            </w:r>
          </w:p>
        </w:tc>
        <w:tc>
          <w:tcPr>
            <w:tcW w:w="2872"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41</w:t>
            </w:r>
          </w:p>
        </w:tc>
      </w:tr>
      <w:tr>
        <w:trPr>
          <w:trHeight w:val="1094" w:hRule="atLeast"/>
        </w:trPr>
        <w:tc>
          <w:tcPr>
            <w:tcW w:w="1838"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6.</w:t>
            </w:r>
          </w:p>
        </w:tc>
        <w:tc>
          <w:tcPr>
            <w:tcW w:w="6840" w:type="dxa"/>
            <w:tcBorders/>
          </w:tcPr>
          <w:p>
            <w:pPr>
              <w:pStyle w:val="Normal"/>
              <w:widowControl/>
              <w:spacing w:lineRule="auto" w:line="240" w:before="0" w:after="0"/>
              <w:jc w:val="left"/>
              <w:rPr>
                <w:rFonts w:ascii="Calisto MT" w:hAnsi="Calisto MT"/>
                <w:b/>
                <w:b/>
                <w:bCs/>
                <w:sz w:val="44"/>
                <w:szCs w:val="44"/>
              </w:rPr>
            </w:pPr>
            <w:r>
              <w:rPr>
                <w:rFonts w:eastAsia="Calibri" w:cs="" w:ascii="Calisto MT" w:hAnsi="Calisto MT"/>
                <w:b/>
                <w:bCs/>
                <w:kern w:val="0"/>
                <w:sz w:val="44"/>
                <w:szCs w:val="44"/>
                <w:lang w:val="en-US" w:eastAsia="en-US" w:bidi="ar-SA"/>
              </w:rPr>
              <w:t>Bibliography</w:t>
            </w:r>
          </w:p>
        </w:tc>
        <w:tc>
          <w:tcPr>
            <w:tcW w:w="2872" w:type="dxa"/>
            <w:tcBorders/>
          </w:tcPr>
          <w:p>
            <w:pPr>
              <w:pStyle w:val="Normal"/>
              <w:widowControl/>
              <w:spacing w:lineRule="auto" w:line="240" w:before="0" w:after="0"/>
              <w:jc w:val="center"/>
              <w:rPr>
                <w:rFonts w:ascii="Calisto MT" w:hAnsi="Calisto MT"/>
                <w:b/>
                <w:b/>
                <w:bCs/>
                <w:sz w:val="44"/>
                <w:szCs w:val="44"/>
              </w:rPr>
            </w:pPr>
            <w:r>
              <w:rPr>
                <w:rFonts w:eastAsia="Calibri" w:cs="" w:ascii="Calisto MT" w:hAnsi="Calisto MT"/>
                <w:b/>
                <w:bCs/>
                <w:kern w:val="0"/>
                <w:sz w:val="44"/>
                <w:szCs w:val="44"/>
                <w:lang w:val="en-US" w:eastAsia="en-US" w:bidi="ar-SA"/>
              </w:rPr>
              <w:t>42</w:t>
            </w:r>
          </w:p>
        </w:tc>
      </w:tr>
    </w:tbl>
    <w:p>
      <w:pPr>
        <w:pStyle w:val="Normal"/>
        <w:rPr>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r>
      <w:r>
        <w:br w:type="page"/>
      </w:r>
    </w:p>
    <w:p>
      <w:pPr>
        <w:pStyle w:val="Normal"/>
        <w:jc w:val="center"/>
        <w:rPr>
          <w:rFonts w:ascii="Calisto MT" w:hAnsi="Calisto MT"/>
          <w:b/>
          <w:b/>
          <w:bCs/>
          <w:color w:val="4472C4" w:themeColor="accent1"/>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Calisto MT" w:hAnsi="Calisto MT"/>
          <w:b/>
          <w:bCs/>
          <w:color w:val="4472C4" w:themeColor="accent1"/>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ABOUT  THE  PROJECT</w:t>
      </w:r>
    </w:p>
    <w:p>
      <w:pPr>
        <w:pStyle w:val="Normal"/>
        <w:jc w:val="center"/>
        <w:rPr>
          <w:rFonts w:ascii="Calisto MT" w:hAnsi="Calisto MT"/>
          <w:sz w:val="52"/>
          <w:szCs w:val="52"/>
        </w:rPr>
      </w:pPr>
      <w:r>
        <w:rPr>
          <w:rFonts w:ascii="Calisto MT" w:hAnsi="Calisto MT"/>
          <w:sz w:val="52"/>
          <w:szCs w:val="52"/>
        </w:rPr>
      </w:r>
    </w:p>
    <w:p>
      <w:pPr>
        <w:pStyle w:val="Normal"/>
        <w:spacing w:before="0" w:after="0"/>
        <w:jc w:val="both"/>
        <w:rPr>
          <w:rFonts w:ascii="Calisto MT" w:hAnsi="Calisto MT"/>
          <w:sz w:val="48"/>
          <w:szCs w:val="48"/>
        </w:rPr>
      </w:pPr>
      <w:r>
        <w:rPr>
          <w:rFonts w:ascii="Calisto MT" w:hAnsi="Calisto MT"/>
          <w:sz w:val="48"/>
          <w:szCs w:val="48"/>
        </w:rPr>
        <w:t>This project provides the information about ‘</w:t>
      </w:r>
      <w:r>
        <w:rPr>
          <w:rFonts w:ascii="Calisto MT" w:hAnsi="Calisto MT"/>
          <w:b/>
          <w:bCs/>
          <w:sz w:val="48"/>
          <w:szCs w:val="48"/>
        </w:rPr>
        <w:t>Library Workbench 6.8.3™’</w:t>
      </w:r>
      <w:r>
        <w:rPr>
          <w:rFonts w:ascii="Calisto MT" w:hAnsi="Calisto MT"/>
          <w:sz w:val="48"/>
          <w:szCs w:val="48"/>
        </w:rPr>
        <w:t>.</w:t>
      </w:r>
    </w:p>
    <w:p>
      <w:pPr>
        <w:pStyle w:val="Normal"/>
        <w:spacing w:before="0" w:after="0"/>
        <w:jc w:val="both"/>
        <w:rPr>
          <w:rFonts w:ascii="Calisto MT" w:hAnsi="Calisto MT"/>
          <w:sz w:val="48"/>
          <w:szCs w:val="48"/>
        </w:rPr>
      </w:pPr>
      <w:r>
        <w:rPr>
          <w:rFonts w:ascii="Calisto MT" w:hAnsi="Calisto MT"/>
          <w:sz w:val="48"/>
          <w:szCs w:val="48"/>
        </w:rPr>
      </w:r>
    </w:p>
    <w:p>
      <w:pPr>
        <w:pStyle w:val="Normal"/>
        <w:spacing w:before="0" w:after="0"/>
        <w:jc w:val="both"/>
        <w:rPr>
          <w:rFonts w:ascii="Calisto MT" w:hAnsi="Calisto MT"/>
          <w:sz w:val="48"/>
          <w:szCs w:val="48"/>
        </w:rPr>
      </w:pPr>
      <w:r>
        <w:rPr>
          <w:rFonts w:ascii="Calisto MT" w:hAnsi="Calisto MT"/>
          <w:sz w:val="48"/>
          <w:szCs w:val="48"/>
        </w:rPr>
        <w:t>This allows storage and management of details of all books.Book details like Serial Number, Name, Genre, Price, Author, etc. are stored in the ‘</w:t>
      </w:r>
      <w:r>
        <w:rPr>
          <w:rFonts w:ascii="Calisto MT" w:hAnsi="Calisto MT"/>
          <w:b/>
          <w:bCs/>
          <w:sz w:val="48"/>
          <w:szCs w:val="48"/>
        </w:rPr>
        <w:t>MySQL</w:t>
      </w:r>
      <w:r>
        <w:rPr>
          <w:rFonts w:ascii="Calisto MT" w:hAnsi="Calisto MT"/>
          <w:sz w:val="48"/>
          <w:szCs w:val="48"/>
        </w:rPr>
        <w:t xml:space="preserve">’ database and connected via </w:t>
      </w:r>
      <w:r>
        <w:rPr>
          <w:rFonts w:ascii="Calisto MT" w:hAnsi="Calisto MT"/>
          <w:b/>
          <w:bCs/>
          <w:sz w:val="48"/>
          <w:szCs w:val="48"/>
        </w:rPr>
        <w:t>Python</w:t>
      </w:r>
      <w:r>
        <w:rPr>
          <w:rFonts w:ascii="Calisto MT" w:hAnsi="Calisto MT"/>
          <w:sz w:val="48"/>
          <w:szCs w:val="48"/>
        </w:rPr>
        <w:t xml:space="preserve"> on front end.</w:t>
      </w:r>
    </w:p>
    <w:p>
      <w:pPr>
        <w:pStyle w:val="Normal"/>
        <w:spacing w:before="0" w:after="0"/>
        <w:jc w:val="both"/>
        <w:rPr>
          <w:rFonts w:ascii="Calisto MT" w:hAnsi="Calisto MT"/>
          <w:sz w:val="48"/>
          <w:szCs w:val="48"/>
        </w:rPr>
      </w:pPr>
      <w:r>
        <w:rPr>
          <w:rFonts w:ascii="Calisto MT" w:hAnsi="Calisto MT"/>
          <w:sz w:val="48"/>
          <w:szCs w:val="48"/>
        </w:rPr>
      </w:r>
    </w:p>
    <w:p>
      <w:pPr>
        <w:pStyle w:val="Normal"/>
        <w:spacing w:before="0" w:after="0"/>
        <w:jc w:val="both"/>
        <w:rPr>
          <w:rFonts w:ascii="Calisto MT" w:hAnsi="Calisto MT"/>
          <w:sz w:val="48"/>
          <w:szCs w:val="48"/>
        </w:rPr>
      </w:pPr>
      <w:r>
        <w:rPr>
          <w:rFonts w:ascii="Calisto MT" w:hAnsi="Calisto MT"/>
          <w:sz w:val="48"/>
          <w:szCs w:val="48"/>
        </w:rPr>
        <w:t xml:space="preserve">Details can be added, deleted or modified based on user requirement. Search of any particular book is possible. </w:t>
      </w:r>
    </w:p>
    <w:p>
      <w:pPr>
        <w:pStyle w:val="Normal"/>
        <w:spacing w:before="0" w:after="0"/>
        <w:jc w:val="both"/>
        <w:rPr>
          <w:rFonts w:ascii="Calisto MT" w:hAnsi="Calisto MT"/>
          <w:sz w:val="48"/>
          <w:szCs w:val="48"/>
        </w:rPr>
      </w:pPr>
      <w:r>
        <w:rPr>
          <w:rFonts w:ascii="Calisto MT" w:hAnsi="Calisto MT"/>
          <w:sz w:val="48"/>
          <w:szCs w:val="48"/>
        </w:rPr>
      </w:r>
    </w:p>
    <w:p>
      <w:pPr>
        <w:pStyle w:val="Normal"/>
        <w:spacing w:before="0" w:after="0"/>
        <w:jc w:val="both"/>
        <w:rPr>
          <w:rFonts w:ascii="Calisto MT" w:hAnsi="Calisto MT"/>
          <w:sz w:val="48"/>
          <w:szCs w:val="48"/>
        </w:rPr>
      </w:pPr>
      <w:r>
        <w:rPr>
          <w:rFonts w:ascii="Calisto MT" w:hAnsi="Calisto MT"/>
          <w:sz w:val="48"/>
          <w:szCs w:val="48"/>
        </w:rPr>
        <w:t>Rich Graphical User Interface (</w:t>
      </w:r>
      <w:r>
        <w:rPr>
          <w:rFonts w:ascii="Calisto MT" w:hAnsi="Calisto MT"/>
          <w:b/>
          <w:bCs/>
          <w:sz w:val="48"/>
          <w:szCs w:val="48"/>
        </w:rPr>
        <w:t>GUI</w:t>
      </w:r>
      <w:r>
        <w:rPr>
          <w:rFonts w:ascii="Calisto MT" w:hAnsi="Calisto MT"/>
          <w:sz w:val="48"/>
          <w:szCs w:val="48"/>
        </w:rPr>
        <w:t xml:space="preserve">) of the program created using python’s </w:t>
      </w:r>
      <w:r>
        <w:rPr>
          <w:rFonts w:ascii="Calisto MT" w:hAnsi="Calisto MT"/>
          <w:b/>
          <w:bCs/>
          <w:sz w:val="48"/>
          <w:szCs w:val="48"/>
        </w:rPr>
        <w:t>tkinter</w:t>
      </w:r>
      <w:r>
        <w:rPr>
          <w:rFonts w:ascii="Calisto MT" w:hAnsi="Calisto MT"/>
          <w:sz w:val="48"/>
          <w:szCs w:val="48"/>
        </w:rPr>
        <w:t>, makes it user friendly and easy to use.</w:t>
      </w:r>
    </w:p>
    <w:p>
      <w:pPr>
        <w:pStyle w:val="Normal"/>
        <w:rPr>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86"/>
          <w:szCs w:val="8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r>
      <w:r>
        <w:br w:type="page"/>
      </w:r>
    </w:p>
    <w:p>
      <w:pPr>
        <w:pStyle w:val="Normal"/>
        <w:jc w:val="center"/>
        <w:rPr>
          <w:b/>
          <w:b/>
          <w:bCs/>
          <w:color w:val="4472C4" w:themeColor="accent1"/>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color w:val="4472C4" w:themeColor="accent1"/>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Source Code</w:t>
      </w:r>
    </w:p>
    <w:p>
      <w:pPr>
        <w:pStyle w:val="Normal"/>
        <w:rPr>
          <w:b/>
          <w:b/>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D0D0D" w:themeColor="text1" w:themeTint="f2"/>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#Library Workbench Created by Shivansh Singh</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tkinter import *</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 mysql.connector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tkinter import ttk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PIL import ImageTk, Image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tkinter import messagebox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combine_funcs(*funcs):</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combined_func(*args, **kwargs):</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f in funcs:</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f(*args, **kwargs)</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 combined_func</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root.iconbitmap('D:/Study/CS Project/d.ico')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root.title('Library Workbench 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my_img=ImageTk.PhotoImage(Image.open("D:\\Study\\CS Project\\Library2.jpg"))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my_label= Label(image=my_img)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my_label.pack(expand=YES)</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root.geometry('800x620')      #fixing size of window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root.geometry('+200+50')      #fixing default location on screen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root.resizable(0, 0)          #denying resizing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frame=LabelFrame(root,text='Enter Password',padx=5,pady=3)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frame.pack(anchor=S+E)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e=Entry(frame,font=("monospaced", 10),fg='#292a37',bg='#cfd2e6',border=7,width=75)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e.grid(row=1,column=1,padx=10,pady=15)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password():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e.get()=='XTreme683':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return()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else: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messagebox.showerror('Error 31719','Incorrect Password: Acesss Denied')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net():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global 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e.get()=='XTreme683':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import tkinter as 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 = tk.Tk()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root.geometry('800x620')      #fixing size of window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root.geometry('+200+50')      #fixing default location on screen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root.resizable(0, 0)          #denying resizing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root.iconbitmap('D:/Study/CS Project/d.ico')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root.title('Library Workbench 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frame=LabelFrame(root,text='Main Menu',padx=17,pady=7)</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frame.pack(anchor=S+E)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ss=Button(frame,text='Add a Book',font=("Helvetica", 10),fg='#f8dede',bg='#000000',border=7,height=5,width=90,command=but)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ss.grid(row=1,column=0,padx=5,pady=15)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fs=Button(frame,text='Search a Book',font=("Helvetica", 10),fg='#f8dede',bg='#000000',border=7,height=5,width=90,command=search_customers)</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fs.grid(row=2,column=0,padx=5,pady=15)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gs=Button(frame,text='Delete a book',font=("Helvetica", 10),fg='#f8dede',bg='#000000',border=7,height=5,width=90,command=delx)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gs.grid(row=3,column=0,padx=5,pady=15)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hs=Button(frame,text='Update a Book',font=("Helvetica", 10),fg='#f8dede',bg='#000000',border=7,height=5,width=90,command=upnow)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hs.grid(row=4,column=0,padx=5,pady=15)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but():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import tkinter as 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 = tk.Tk()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root.geometry('800x620')      #fixing size of window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root.geometry('+200+50')      #fixing default location on screen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root.resizable(0, 0)          #denying resizing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root.iconbitmap('D:/Study/CS Project/d.ico')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root.title('Library Workbench 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frame=LabelFrame(root,text='Add Details',padx=17,pady=7)</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frame.grid()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Srnolabel= Label(root,text='Srno',font=('Helvetica',20))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Srnolabel.grid(row=0,column=0)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Namelabel= Label(root,text='Name',font=('Helvetica',16))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Namelabel.grid(row=1,column=0)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Authorlabel= Label(root,text='Author',font=('Helvetica',16))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Authorlabel.grid(row=2,column=0)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Pricelabel= Label(root,text='Price',font=('Helvetica',16))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Pricelabel.grid(row=3,column=0)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Genrelabel= Label(root,text='Genre',font=('Helvetica',16))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Genrelabel.grid(row=4,column=0)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Languagelabel= Label(root,text='Language',font=('Helvetica',16))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Languagelabel.grid(row=5,column=0)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Almirah_Nolabel= Label(root,text='Almirah_No',font=('Helvetica',16))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Almirah_Nolabel.grid(row=6,column=0)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Shelf_Nolabel= Label(root,text='Shelf_No',font=('Helvetica',16))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Shelf_Nolabel.grid(row=7,column=0)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Srno.grid(row=0,column=1,padx=20,pady=10)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Name.grid(row=1,column=1,padx=20,pady=10)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Author=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Author.grid(row=2,column=1,padx=20,pady=10)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Price=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Price.grid(row=3,column=1,padx=20,pady=10)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Genre=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Genre.grid(row=4,column=1,padx=20,pady=10)</w:t>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Language=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Language.grid(row=5,column=1,padx=20,pady=10)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Almirah_No=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Almirah_No.grid(row=6,column=1,padx=20,pady=10)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Shelf_No=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Shelf_No.grid(row=7,column=1,padx=20,pady=10)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 submit():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mydb=mysql.connector.connect(host='localhost',user='root',passwd='XTreme365',database='Library')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my_cursor=mydb.cursor()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h=int(Srno.get())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a=str(Name.get())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b=str(Author.get())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c=int(Price.get())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d=str(Genre.get())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e=str(Language.get())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f=int(Almirah_No.get())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g=int(Shelf_No.get())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my_cursor.execute('''insert into books values("%d","%s","%s","%d","%s","%s","%d","%d") '''%(h,a,b,c,d,e,f,g))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mydb.commit()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mydb.close()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Srno.delete(0,END)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Name.delete(0,END)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Author.delete(0,END)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Price.delete(0,END)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Genre.delete(0,END)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Language.delete(0,END)</w:t>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Almirah_No.delete(0,END)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Shelf_No.delete(0,END)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submit_btn=Button(root,text='Add Record',command=submit,fg='#f8dede',bg='#000000',font=('Helvetica',20),height=1)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submit_btn.grid(row=8,column=1,padx=10,pady=10,ipadx=100,sticky=S+E)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back_btn=Button(root,text='Back',fg='#f8dede',bg='#000000',font=('Helvetica',20),height=1,command=root.destroy)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back_btn.grid(row=8,column=0,padx=5,pady=5)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but1():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mydb=mysql.connector.connect(host='localhost',user='root',passwd='XTreme683',database='Library')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my_cursor=mydb.cursor()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import tkinter as 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 = tk.Tk()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root.geometry('800x620')      #fixing size of window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root.geometry('+200+50')      #fixing default location on screen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root.resizable(0, 0)          #denying resizing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root.iconbitmap('D:/Study/CS Project/d.ico')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root.title('Library Workbench 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frame=LabelFrame(root,text='Add Details',padx=17,pady=7)</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frame.grid()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Srnolabel= Label(root,text='Enter Srno to be altered',font=('Helvetica',20))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Srnolabel.grid(row=0,column=0)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Namelabel= Label(root,text='Enter New Name',font=('Helvetica',16))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Namelabel.grid(row=1,column=0)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Authorlabel= Label(root,text='Enter New Author',font=('Helvetica',16))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Authorlabel.grid(row=2,column=0)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Pricelabel= Label(root,text='Enter New Price',font=('Helvetica',16))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Pricelabel.grid(row=3,column=0)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Genrelabel= Label(root,text='Enter New Genre',font=('Helvetica',16))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Genrelabel.grid(row=4,column=0)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Languagelabel= Label(root,text='Enter New Language',font=('Helvetica',16))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Languagelabel.grid(row=5,column=0)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Almirah_Nolabel= Label(root,text='Enter New Almirah_No',font=('Helvetica',16))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Almirah_Nolabel.grid(row=6,column=0)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Shelf_Nolabel= Label(root,text='Enter New Shelf_No',font=('Helvetica',16))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Shelf_Nolabel.grid(row=7,column=0)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 Entry(root,width=52,font=('Helvetica',10),border=10)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Srno.grid(row=0,column=1,padx=20,pady=10)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 Entry(root,width=52,font=('Helvetica',10),border=10)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Name.grid(row=1,column=1,padx=20,pady=10)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Author= Entry(root,width=52,font=('Helvetica',10),border=10)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Author.grid(row=2,column=1,padx=20,pady=10)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Price= Entry(root,width=52,font=('Helvetica',10),border=10)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Price.grid(row=3,column=1,padx=20,pady=10)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Genre= Entry(root,width=52,font=('Helvetica',10),border=10)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Genre.grid(row=4,column=1,padx=20,pady=10)</w:t>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Language= Entry(root,width=52,font=('Helvetica',10),border=10)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Language.grid(row=5,column=1,padx=20,pady=10)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Almirah_No= Entry(root,width=52,font=('Helvetica',10),border=10)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Almirah_No.grid(row=6,column=1,padx=20,pady=10)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Shelf_No= Entry(root,width=52,font=('Helvetica',10),border=10)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Shelf_No.grid(row=7,column=1,padx=20,pady=10)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search_customers():</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import tkinter as 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 = tk.Tk()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root.geometry('800x620')      #fixing size of window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root.geometry('+200+50')      #fixing default location on screen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root.resizable(0, 0)          #denying resizing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root.iconbitmap('D:/Study/CS Project/d.ico')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root.title('Library Workbench 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frame=LabelFrame(root,text='Search Books',padx=50,pady=50)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frame.grid()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 search_now():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from tkinter import messagebox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mydb=mysql.connector.connect(host='localhost',user='root',passwd='XTreme365',database='Library')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my_cursor=mydb.cursor()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selected=drop.get()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if selected=='Search by...':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messagebox.showerror('Critical Error 20620 ','Choose a Search valid Option')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if selected=='Name':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searched=search_box.get()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a=str(searched)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 xml:space="preserve">my_cursor.execute('''SELECT * from books where Name="%s"'''%(a)) </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result=my_cursor.fetchall()</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for index, x in enumerate(result):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num=0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index+=2</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Srno_reference=str(x[0])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for y in 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lookup_label=Label(frame, text=y)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lookup_label.grid(row=index+4,column=num+1)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num+=1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if not 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result=messagebox.showwarning('Warning 60803','This Name does not Exist')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if selected=='Srno':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searched=search_box.get()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a=int(searched)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 xml:space="preserve">my_cursor.execute('''SELECT * from books where Srno="%d"'''%(a)) </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result=my_cursor.fetchall()</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for index, x in enumerate(result):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num=0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index+=2</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for y in 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lookup_label=Label(frame, text=y)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lookup_label.grid(row=index+4,column=num)</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num+=1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if not 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result=messagebox.showwarning('Warning 180503','This Serial Number does not Exist')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if selected=='Genre':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searched=search_box.get()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a=str(searched)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 xml:space="preserve">my_cursor.execute('''SELECT * from books where Genre="%s"'''%(a)) </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result=my_cursor.fetchall()</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for index, x in enumerate(result):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num=0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for y in 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lookup_label=Label(frame, text=y)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lookup_label.grid(row=index+4,column=num,padx=3)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num+=1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if not 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result=messagebox.showwarning('Warning 60819','This Genere does not Exist')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if selected=='Language':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searched=search_box.get()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a=str(searched)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 xml:space="preserve">my_cursor.execute('''SELECT * from books where Language="%s"'''%(a)) </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result=my_cursor.fetchall()</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for index, x in enumerate(result):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num=0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for y in 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lookup_label=Label(frame, text=y)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lookup_label.grid(row=index+4,column=num)</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num+=1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if not 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result=messagebox.showwarning('Warning 23120','This Language does not Exist')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if selected=='Author':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searched=search_box.get()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a=str(searched)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my_cursor.execute('''SELECT * from books where Author="%s"'''%(a))</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result=my_cursor.fetchall()</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for index, x in enumerate(result):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num=0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for y in 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lookup_label=Label(frame, text=y)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lookup_label.grid(row=index+4,column=num)</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ab/>
        <w:t>num+=1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if not result: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b/>
        <w:t>result=messagebox.showwarning('Warning 10819','This Author does not Exist')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search_box=Entry(frame,font=("Helvetica", 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search_box.grid(row=0,column=1,padx=20,pady=20)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search_box_label=Label(frame, text='Search Books',font=("Helvetica", 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search_box_label.grid(row=0,column=0,padx=20,pady=20)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search_button=Button(frame,text='Search Books',command=search_now,font=("Helvetica", 10),fg='#f8dede',bg='#000000')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search_button.grid(row=1,column=1)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drop=ttk.Combobox(frame, value=["Search by...","Srno","Name","Language","Genre","Author"])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drop.current(0)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drop.grid(row=0,column=2)</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back_btn=Button(root,text='Back',fg='#f8dede',bg='#000000',font=('Helvetica',20),height=1,command=root.destroy)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back_btn.grid(row=8,column=0,padx=5,pady=5)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delx():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import mysql.connector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mydb=mysql.connector.connect(host='localhost',user='root',passwd='XTreme365',database='Library')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my_cursor=mydb.cursor()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import tkinter as 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 = tk.Tk()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root.geometry('800x620')      #fixing size of window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root.geometry('+200+50')      #fixing default location on screen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root.resizable(0, 0)          #denying resizing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root.iconbitmap('D:/Study/CS Project/d.ico')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root.title('Library Workbench 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frame=LabelFrame(root,text='Delete Books',padx=17,pady=7)</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frame.grid()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Srnolabel= Label(root,text='Enter Srno to be Deleted',font=('Helvetica',20))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Srnolabel.grid(row=0,column=0)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Srno.grid(row=1,column=0,padx=20,pady=10)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 submitx():</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mydb=mysql.connector.connect(host='localhost',user='root',passwd='XTreme365',database='Library')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my_cursor=mydb.cursor()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h=int(Srno.get())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my_cursor.execute('''delete from books where Srno="%d"'''%h)</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mydb.commit()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mydb.close()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Srno.delete(0,END)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submit_btn=Button(root,text='Delete Record',command=submitx,fg='#f8dede',bg='#000000',font=('Helvetica',20),height=1)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submit_btn.grid(row=2,column=0,padx=10,pady=10,ipadx=10,sticky=S+W)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back_btn=Button(root,text='Back',fg='#f8dede',bg='#000000',font=('Helvetica',20),height=1,command=root.destroy)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back_btn.grid(row=2,column=1,padx=20,pady=20,sticky=S)</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upnow():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import tkinter as 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 = tk.Tk()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root.geometry('800x620')      #fixing size of window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root.geometry('+200+50')      #fixing default location on screen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root.resizable(0, 0)          #denying resizing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root.iconbitmap('D:/Study/CS Project/d.ico')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root.title('Library Workbench 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frame=LabelFrame(root,text='Book record Update',padx=17,pady=7)</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frame.grid()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Srnolabel= Label(root,text='Srno to be altered',font=('Helvetica',20))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Srnolabel.grid(row=0,column=0)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 Entry(root,width=40,font=('Helvetica',16),border=10)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Srno.grid(row=0,column=1,padx=20,pady=10)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def b1():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import tkinter as 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 = tk.Tk()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root.geometry('800x620')      #fixing size of window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root.geometry('+200+50')      #fixing default location on screen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root.resizable(0, 0)          #denying resizing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root.iconbitmap('D:/Study/CS Project/d.ico')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root.title('Library Workbench 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frame=LabelFrame(root,text='Add New Details',padx=17,pady=7)</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frame.grid()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Namelabel= Label(root,text='New Name',font=('Helvetica',16))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Namelabel.grid(row=1,column=0)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Authorlabel= Label(root,text='New Author',font=('Helvetica',16))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Authorlabel.grid(row=2,column=0)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Pricelabel= Label(root,text='New Price',font=('Helvetica',16))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Pricelabel.grid(row=3,column=0)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Genrelabel= Label(root,text='New Genre',font=('Helvetica',16))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Genrelabel.grid(row=4,column=0)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Languagelabel= Label(root,text='New Language',font=('Helvetica',16))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Languagelabel.grid(row=5,column=0)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Almirah_Nolabel= Label(root,text='New Almirah_No',font=('Helvetica',16))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Almirah_Nolabel.grid(row=6,column=0)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Shelf_Nolabel= Label(root,text='New Shelf_No',font=('Helvetica',16))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Shelf_Nolabel.grid(row=7,column=0)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Name=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Name.grid(row=1,column=1,padx=20,pady=10)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Author=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Author.grid(row=2,column=1,padx=20,pady=10)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Price=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Price.grid(row=3,column=1,padx=20,pady=10)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Genre=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Genre.grid(row=4,column=1,padx=20,pady=10)</w:t>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Language=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Language.grid(row=5,column=1,padx=20,pady=10)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Almirah_No=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Almirah_No.grid(row=6,column=1,padx=20,pady=10)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Shelf_No= Entry(root,width=52,font=('Helvetica',16),border=10)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Shelf_No.grid(row=7,column=1,padx=20,pady=10)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def submity():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mydb=mysql.connector.connect(host='localhost',user='root',passwd='XTreme365',database='Library')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my_cursor=mydb.cursor()</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h=int(Srno.get())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a=str(Name.get())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b=str(Author.get())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c=int(Price.get())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d=str(Genre.get())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e=str(Language.get())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f=int(Almirah_No.get())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g=int(Shelf_No.get())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my_cursor.execute('''update books set Name="%s" where Srno="%d"'''%(a,h))</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my_cursor.execute('''update books set Author="%s" where Srno="%d"'''%(b,h))</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my_cursor.execute('''update books set Price="%d" where Srno="%d"'''%(c,h))</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my_cursor.execute('''update books set Genre="%s" where Srno="%d"'''%(d,h))</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my_cursor.execute('''update books set Language="%s" where Srno="%d"'''%(e,h))</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my_cursor.execute('''update books set Almirah_No="%d" where Srno="%d"'''%(f,h))</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my_cursor.execute('''update books set Shelf_No="%d" where Srno="%d"'''%(g,h))</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mydb.commit()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mydb.close()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Srno.delete(0,END)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Name.delete(0,END)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Author.delete(0,END)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Price.delete(0,END)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Genre.delete(0,END)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Language.delete(0,END)</w:t>
        <w:tab/>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Almirah_No.delete(0,END)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ab/>
        <w:t>Shelf_No.delete(0,END)</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submit_btn=Button(root,text='Change Record',command=submity,fg='#f8dede',bg='#000000',font=('Helvetica',20),height=1)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submit_btn.grid(row=8,column=1,padx=10,pady=10,ipadx=100,sticky=S+E)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back_btn=Button(root,text='Back',fg='#f8dede',bg='#000000',font=('Helvetica',20),height=1,command=root.destroy)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ab/>
        <w:t>back_btn.grid(row=8,column=0,padx=5,pady=5)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upButton=Button(root,text='Update this record',command=b1,fg='#f8dede',bg='#000000',font=('Helvetica',20),height=1)</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upButton.grid(row=1,column=1,padx=20,pady=20,sticky=S+E)</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back_btn=Button(root,text='Back',fg='#f8dede',bg='#000000',font=('Helvetica',20),height=1,command=root.destroy)</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back_btn.grid(row=1,column=0,padx=5,pady=5)</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 next():</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import tkinter as 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 = tk.Tk()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root.geometry('800x620')      #fixing size of window</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root.geometry('+200+50')      #fixing default location on screen</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root.resizable(0, 0)          #denying resizing</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root.iconbitmap('D:/Study/CS Project/d.ico')</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root.title('Library Workbench 6.8.3™')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framex=LabelFrame(root,text='About',padx=5,pady=3)</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label1= Label(root,text='This Library Management Software is created by Shivansh Singh',font=('Helvetica',16))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label1.pack()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label2= Label(root,text='&amp; is completely free to use',font=('Helvetica',16))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label2.pack()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label3= Label(root,text='You can share,modify and redistribute it as per your wish',font=('Helvetica',16))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label3.pack()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label4= Label(root,text='It is completely Open Source Code',font=('Helvetica',16))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label4.pack()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label5= Label(root,text='and was Originally developed as a school project in India year 2020',font=('Helvetica',16))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label5.pack()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label6=Label(root,text='This program will no longer recieve any updates',font=('Helvetica',16))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label6.pack()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label7= Label(root,text='Developers are requested to update it according to there requirements',font=('Helvetica',16))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label7.pack()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label8= Label(root,text='the source code of the program is unfortunately not available here',font=('Helvetica',16))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label8.pack()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label9= Label(root,text='to view source code and dependencies kindly see the python pakage :)',font=('Helvetica',16))</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label9.pack()</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ok =Button(frame,text='O K ',font=("monospaced", 12),bg='#0b67f2',fg='#f3f5f7',padx=3,command=combine_funcs(net,password, root.destroy),width=10)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ok.grid(row=1,column=2,pady=15,padx=7)</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abbout=Button(frame,text='about',font=('Helvetica',12),fg='#292a37',bg='#cfd2e6',padx=3,command=next,width=10)</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abbout.grid(row=1,column=0,pady=15,padx=7)</w:t>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cstheme="minorHAnsi" w:ascii="Consolas" w:hAnsi="Consolas"/>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p>
    <w:p>
      <w:pPr>
        <w:pStyle w:val="Normal"/>
        <w:rPr>
          <w:rFonts w:ascii="Consolas" w:hAnsi="Consolas" w:cs="Calibri" w:cstheme="minorHAnsi"/>
          <w:b/>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Calibri" w:ascii="Consolas" w:hAnsi="Consolas" w:cstheme="minorHAnsi"/>
          <w:b/>
          <w:color w:val="0D0D0D" w:themeColor="text1" w:themeTint="f2"/>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root.mainloop()</w:t>
      </w:r>
    </w:p>
    <w:p>
      <w:pPr>
        <w:pStyle w:val="Normal"/>
        <w:rPr>
          <w:b/>
          <w:b/>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ins w:id="1" w:author="SHIVANSH SINGH" w:date="2020-06-15T16:30:00Z"/>
        </w:rPr>
      </w:pPr>
      <w:ins w:id="0" w:author="SHIVANSH SINGH" w:date="2020-06-15T16:30:00Z">
        <w:r>
          <w:rPr>
            <w:b/>
            <w:bC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r>
      </w:ins>
      <w:r>
        <w:br w:type="page"/>
      </w:r>
    </w:p>
    <w:p>
      <w:pPr>
        <w:pStyle w:val="Normal"/>
        <w:keepNext w:val="true"/>
        <w:rPr/>
      </w:pPr>
      <w:ins w:id="2" w:author="SHIVANSH SINGH" w:date="2020-06-15T16:30:00Z">
        <w:r>
          <w:rPr>
            <w:b/>
            <w:bCs/>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Screenshots</w:t>
        </w:r>
      </w:ins>
      <w:r>
        <w:rPr>
          <w:b/>
          <w:bCs/>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of the program</w:t>
      </w:r>
      <w:r>
        <w:rPr/>
        <w:drawing>
          <wp:inline distT="0" distB="0" distL="0" distR="0">
            <wp:extent cx="5943600" cy="3341370"/>
            <wp:effectExtent l="0" t="0" r="0" b="0"/>
            <wp:docPr id="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
                    <pic:cNvPicPr>
                      <a:picLocks noChangeAspect="1" noChangeArrowheads="1"/>
                    </pic:cNvPicPr>
                  </pic:nvPicPr>
                  <pic:blipFill>
                    <a:blip r:embed="rId2"/>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1</w:t>
      </w:r>
      <w:r>
        <w:rPr>
          <w:sz w:val="32"/>
          <w:b/>
          <w:szCs w:val="32"/>
          <w:bCs/>
        </w:rPr>
        <w:fldChar w:fldCharType="end"/>
      </w:r>
      <w:r>
        <w:rPr>
          <w:b/>
          <w:bCs/>
          <w:sz w:val="32"/>
          <w:szCs w:val="32"/>
        </w:rPr>
        <w:t>: Source Code of Program</w:t>
      </w:r>
      <w:r>
        <w:rPr/>
        <w:drawing>
          <wp:inline distT="0" distB="0" distL="0" distR="0">
            <wp:extent cx="5943600" cy="3341370"/>
            <wp:effectExtent l="0" t="0" r="0" b="0"/>
            <wp:docPr id="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
                    <pic:cNvPicPr>
                      <a:picLocks noChangeAspect="1" noChangeArrowheads="1"/>
                    </pic:cNvPicPr>
                  </pic:nvPicPr>
                  <pic:blipFill>
                    <a:blip r:embed="rId3"/>
                    <a:stretch>
                      <a:fillRect/>
                    </a:stretch>
                  </pic:blipFill>
                  <pic:spPr bwMode="auto">
                    <a:xfrm>
                      <a:off x="0" y="0"/>
                      <a:ext cx="5943600" cy="3341370"/>
                    </a:xfrm>
                    <a:prstGeom prst="rect">
                      <a:avLst/>
                    </a:prstGeom>
                  </pic:spPr>
                </pic:pic>
              </a:graphicData>
            </a:graphic>
          </wp:inline>
        </w:drawing>
      </w:r>
      <w:r>
        <w:rPr>
          <w:b/>
          <w:bCs/>
          <w:sz w:val="32"/>
          <w:szCs w:val="32"/>
        </w:rPr>
        <w:t xml:space="preserve"> 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2</w:t>
      </w:r>
      <w:r>
        <w:rPr>
          <w:sz w:val="32"/>
          <w:b/>
          <w:szCs w:val="32"/>
          <w:bCs/>
        </w:rPr>
        <w:fldChar w:fldCharType="end"/>
      </w:r>
      <w:r>
        <w:rPr>
          <w:b/>
          <w:bCs/>
          <w:sz w:val="32"/>
          <w:szCs w:val="32"/>
        </w:rPr>
        <w:t>: Sign In Page</w:t>
      </w:r>
    </w:p>
    <w:p>
      <w:pPr>
        <w:pStyle w:val="Caption1"/>
        <w:rPr>
          <w:b/>
          <w:b/>
          <w:b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r>
    </w:p>
    <w:p>
      <w:pPr>
        <w:pStyle w:val="Normal"/>
        <w:keepNext w:val="true"/>
        <w:rPr/>
      </w:pPr>
      <w:r>
        <w:rPr/>
      </w:r>
    </w:p>
    <w:p>
      <w:pPr>
        <w:pStyle w:val="Normal"/>
        <w:keepNext w:val="true"/>
        <w:rPr/>
      </w:pPr>
      <w:r>
        <w:rPr/>
        <w:drawing>
          <wp:inline distT="0" distB="0" distL="0" distR="0">
            <wp:extent cx="5943600" cy="3341370"/>
            <wp:effectExtent l="0" t="0" r="0" b="0"/>
            <wp:docPr id="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
                    <pic:cNvPicPr>
                      <a:picLocks noChangeAspect="1" noChangeArrowheads="1"/>
                    </pic:cNvPicPr>
                  </pic:nvPicPr>
                  <pic:blipFill>
                    <a:blip r:embed="rId4"/>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3</w:t>
      </w:r>
      <w:r>
        <w:rPr>
          <w:sz w:val="32"/>
          <w:b/>
          <w:szCs w:val="32"/>
          <w:bCs/>
        </w:rPr>
        <w:fldChar w:fldCharType="end"/>
      </w:r>
      <w:r>
        <w:rPr>
          <w:b/>
          <w:bCs/>
          <w:sz w:val="32"/>
          <w:szCs w:val="32"/>
        </w:rPr>
        <w:t>: Denial Of Usage on incorrect password</w:t>
      </w:r>
      <w:r>
        <w:rPr/>
        <w:drawing>
          <wp:inline distT="0" distB="0" distL="0" distR="0">
            <wp:extent cx="5943600" cy="3341370"/>
            <wp:effectExtent l="0" t="0" r="0" b="0"/>
            <wp:docPr id="7"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
                    <pic:cNvPicPr>
                      <a:picLocks noChangeAspect="1" noChangeArrowheads="1"/>
                    </pic:cNvPicPr>
                  </pic:nvPicPr>
                  <pic:blipFill>
                    <a:blip r:embed="rId5"/>
                    <a:stretch>
                      <a:fillRect/>
                    </a:stretch>
                  </pic:blipFill>
                  <pic:spPr bwMode="auto">
                    <a:xfrm>
                      <a:off x="0" y="0"/>
                      <a:ext cx="5943600" cy="3341370"/>
                    </a:xfrm>
                    <a:prstGeom prst="rect">
                      <a:avLst/>
                    </a:prstGeom>
                  </pic:spPr>
                </pic:pic>
              </a:graphicData>
            </a:graphic>
          </wp:inline>
        </w:drawing>
      </w:r>
      <w:r>
        <w:rPr>
          <w:b/>
          <w:bCs/>
          <w:sz w:val="32"/>
          <w:szCs w:val="32"/>
        </w:rPr>
        <w:t xml:space="preserve"> 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4</w:t>
      </w:r>
      <w:r>
        <w:rPr>
          <w:sz w:val="32"/>
          <w:b/>
          <w:szCs w:val="32"/>
          <w:bCs/>
        </w:rPr>
        <w:fldChar w:fldCharType="end"/>
      </w:r>
      <w:r>
        <w:rPr>
          <w:b/>
          <w:bCs/>
          <w:sz w:val="32"/>
          <w:szCs w:val="32"/>
        </w:rPr>
        <w:t>: Choosing between various options</w:t>
      </w:r>
    </w:p>
    <w:p>
      <w:pPr>
        <w:pStyle w:val="Caption1"/>
        <w:rPr>
          <w:b/>
          <w:b/>
          <w:bCs/>
          <w:sz w:val="32"/>
          <w:szCs w:val="32"/>
        </w:rPr>
      </w:pPr>
      <w:r>
        <w:rPr>
          <w:b/>
          <w:bCs/>
          <w:sz w:val="32"/>
          <w:szCs w:val="32"/>
        </w:rPr>
      </w:r>
    </w:p>
    <w:p>
      <w:pPr>
        <w:pStyle w:val="Normal"/>
        <w:keepNext w:val="true"/>
        <w:rPr/>
      </w:pPr>
      <w:r>
        <w:rPr/>
      </w:r>
    </w:p>
    <w:p>
      <w:pPr>
        <w:pStyle w:val="Normal"/>
        <w:keepNext w:val="true"/>
        <w:rPr/>
      </w:pPr>
      <w:r>
        <w:rPr/>
        <w:drawing>
          <wp:inline distT="0" distB="0" distL="0" distR="0">
            <wp:extent cx="5943600" cy="3341370"/>
            <wp:effectExtent l="0" t="0" r="0" b="0"/>
            <wp:docPr id="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descr=""/>
                    <pic:cNvPicPr>
                      <a:picLocks noChangeAspect="1" noChangeArrowheads="1"/>
                    </pic:cNvPicPr>
                  </pic:nvPicPr>
                  <pic:blipFill>
                    <a:blip r:embed="rId6"/>
                    <a:stretch>
                      <a:fillRect/>
                    </a:stretch>
                  </pic:blipFill>
                  <pic:spPr bwMode="auto">
                    <a:xfrm>
                      <a:off x="0" y="0"/>
                      <a:ext cx="5943600" cy="3341370"/>
                    </a:xfrm>
                    <a:prstGeom prst="rect">
                      <a:avLst/>
                    </a:prstGeom>
                  </pic:spPr>
                </pic:pic>
              </a:graphicData>
            </a:graphic>
          </wp:inline>
        </w:drawing>
      </w:r>
    </w:p>
    <w:p>
      <w:pPr>
        <w:pStyle w:val="Caption1"/>
        <w:rPr>
          <w:b/>
          <w:b/>
          <w:bCs/>
          <w:sz w:val="24"/>
          <w:szCs w:val="24"/>
        </w:rPr>
      </w:pPr>
      <w:r>
        <w:rPr>
          <w:b/>
          <w:bCs/>
          <w:sz w:val="24"/>
          <w:szCs w:val="24"/>
        </w:rPr>
        <w:t xml:space="preserve">Figure </w:t>
      </w:r>
      <w:r>
        <w:rPr>
          <w:b/>
          <w:bCs/>
          <w:sz w:val="24"/>
          <w:szCs w:val="24"/>
        </w:rPr>
        <w:fldChar w:fldCharType="begin"/>
      </w:r>
      <w:r>
        <w:rPr>
          <w:sz w:val="24"/>
          <w:b/>
          <w:szCs w:val="24"/>
          <w:bCs/>
        </w:rPr>
        <w:instrText> SEQ Figure \* ARABIC </w:instrText>
      </w:r>
      <w:r>
        <w:rPr>
          <w:sz w:val="24"/>
          <w:b/>
          <w:szCs w:val="24"/>
          <w:bCs/>
        </w:rPr>
        <w:fldChar w:fldCharType="separate"/>
      </w:r>
      <w:r>
        <w:rPr>
          <w:sz w:val="24"/>
          <w:b/>
          <w:szCs w:val="24"/>
          <w:bCs/>
        </w:rPr>
        <w:t>5</w:t>
      </w:r>
      <w:r>
        <w:rPr>
          <w:sz w:val="24"/>
          <w:b/>
          <w:szCs w:val="24"/>
          <w:bCs/>
        </w:rPr>
        <w:fldChar w:fldCharType="end"/>
      </w:r>
      <w:r>
        <w:rPr>
          <w:b/>
          <w:bCs/>
          <w:sz w:val="24"/>
          <w:szCs w:val="24"/>
        </w:rPr>
        <w:t>:  Adding new Books to Database</w:t>
      </w:r>
    </w:p>
    <w:p>
      <w:pPr>
        <w:pStyle w:val="Normal"/>
        <w:keepNext w:val="true"/>
        <w:rPr/>
      </w:pPr>
      <w:r>
        <w:rPr/>
        <w:drawing>
          <wp:inline distT="0" distB="0" distL="0" distR="0">
            <wp:extent cx="5943600" cy="3341370"/>
            <wp:effectExtent l="0" t="0" r="0" b="0"/>
            <wp:docPr id="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
                    <pic:cNvPicPr>
                      <a:picLocks noChangeAspect="1" noChangeArrowheads="1"/>
                    </pic:cNvPicPr>
                  </pic:nvPicPr>
                  <pic:blipFill>
                    <a:blip r:embed="rId7"/>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6</w:t>
      </w:r>
      <w:r>
        <w:rPr>
          <w:sz w:val="32"/>
          <w:b/>
          <w:szCs w:val="32"/>
          <w:bCs/>
        </w:rPr>
        <w:fldChar w:fldCharType="end"/>
      </w:r>
      <w:r>
        <w:rPr>
          <w:b/>
          <w:bCs/>
          <w:sz w:val="32"/>
          <w:szCs w:val="32"/>
        </w:rPr>
        <w:t>: Search Window</w:t>
      </w:r>
    </w:p>
    <w:p>
      <w:pPr>
        <w:pStyle w:val="Caption1"/>
        <w:rPr>
          <w:b/>
          <w:b/>
          <w:bCs/>
          <w:sz w:val="32"/>
          <w:szCs w:val="32"/>
        </w:rPr>
      </w:pPr>
      <w:r>
        <w:rPr>
          <w:b/>
          <w:bCs/>
          <w:sz w:val="32"/>
          <w:szCs w:val="32"/>
        </w:rPr>
      </w:r>
    </w:p>
    <w:p>
      <w:pPr>
        <w:pStyle w:val="Normal"/>
        <w:keepNext w:val="true"/>
        <w:rPr>
          <w:b/>
          <w:b/>
          <w:bCs/>
          <w:sz w:val="32"/>
          <w:szCs w:val="32"/>
        </w:rPr>
      </w:pPr>
      <w:r>
        <w:rPr/>
        <w:drawing>
          <wp:inline distT="0" distB="0" distL="0" distR="0">
            <wp:extent cx="5943600" cy="3341370"/>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8"/>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7</w:t>
      </w:r>
      <w:r>
        <w:rPr>
          <w:sz w:val="32"/>
          <w:b/>
          <w:szCs w:val="32"/>
          <w:bCs/>
        </w:rPr>
        <w:fldChar w:fldCharType="end"/>
      </w:r>
      <w:r>
        <w:rPr>
          <w:b/>
          <w:bCs/>
          <w:sz w:val="32"/>
          <w:szCs w:val="32"/>
        </w:rPr>
        <w:t>: Error showing to choose a valid option</w:t>
      </w:r>
    </w:p>
    <w:p>
      <w:pPr>
        <w:pStyle w:val="Normal"/>
        <w:keepNext w:val="true"/>
        <w:rPr>
          <w:b/>
          <w:b/>
          <w:bCs/>
          <w:sz w:val="32"/>
          <w:szCs w:val="32"/>
        </w:rPr>
      </w:pPr>
      <w:r>
        <w:rPr/>
        <w:drawing>
          <wp:inline distT="0" distB="0" distL="0" distR="0">
            <wp:extent cx="5943600" cy="3341370"/>
            <wp:effectExtent l="0" t="0" r="0" b="0"/>
            <wp:docPr id="1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
                    <pic:cNvPicPr>
                      <a:picLocks noChangeAspect="1" noChangeArrowheads="1"/>
                    </pic:cNvPicPr>
                  </pic:nvPicPr>
                  <pic:blipFill>
                    <a:blip r:embed="rId9"/>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8</w:t>
      </w:r>
      <w:r>
        <w:rPr>
          <w:sz w:val="32"/>
          <w:b/>
          <w:szCs w:val="32"/>
          <w:bCs/>
        </w:rPr>
        <w:fldChar w:fldCharType="end"/>
      </w:r>
      <w:r>
        <w:rPr>
          <w:b/>
          <w:bCs/>
          <w:sz w:val="32"/>
          <w:szCs w:val="32"/>
        </w:rPr>
        <w:t>: Warning that no such book exists</w:t>
      </w:r>
    </w:p>
    <w:p>
      <w:pPr>
        <w:pStyle w:val="Normal"/>
        <w:keepNext w:val="true"/>
        <w:rPr>
          <w:b/>
          <w:b/>
          <w:bCs/>
          <w:sz w:val="32"/>
          <w:szCs w:val="32"/>
        </w:rPr>
      </w:pPr>
      <w:r>
        <w:rPr/>
        <w:drawing>
          <wp:inline distT="0" distB="0" distL="0" distR="0">
            <wp:extent cx="5943600" cy="3341370"/>
            <wp:effectExtent l="0" t="0" r="0" b="0"/>
            <wp:docPr id="1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
                    <pic:cNvPicPr>
                      <a:picLocks noChangeAspect="1" noChangeArrowheads="1"/>
                    </pic:cNvPicPr>
                  </pic:nvPicPr>
                  <pic:blipFill>
                    <a:blip r:embed="rId10"/>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9</w:t>
      </w:r>
      <w:r>
        <w:rPr>
          <w:sz w:val="32"/>
          <w:b/>
          <w:szCs w:val="32"/>
          <w:bCs/>
        </w:rPr>
        <w:fldChar w:fldCharType="end"/>
      </w:r>
      <w:r>
        <w:rPr>
          <w:b/>
          <w:bCs/>
          <w:sz w:val="32"/>
          <w:szCs w:val="32"/>
        </w:rPr>
        <w:t>: Search results</w:t>
      </w:r>
    </w:p>
    <w:p>
      <w:pPr>
        <w:pStyle w:val="Normal"/>
        <w:keepNext w:val="true"/>
        <w:rPr>
          <w:b/>
          <w:b/>
          <w:bCs/>
          <w:sz w:val="32"/>
          <w:szCs w:val="32"/>
        </w:rPr>
      </w:pPr>
      <w:r>
        <w:rPr/>
        <w:drawing>
          <wp:inline distT="0" distB="0" distL="0" distR="0">
            <wp:extent cx="5943600" cy="3341370"/>
            <wp:effectExtent l="0" t="0" r="0" b="0"/>
            <wp:docPr id="1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
                    <pic:cNvPicPr>
                      <a:picLocks noChangeAspect="1" noChangeArrowheads="1"/>
                    </pic:cNvPicPr>
                  </pic:nvPicPr>
                  <pic:blipFill>
                    <a:blip r:embed="rId11"/>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10</w:t>
      </w:r>
      <w:r>
        <w:rPr>
          <w:sz w:val="32"/>
          <w:b/>
          <w:szCs w:val="32"/>
          <w:bCs/>
        </w:rPr>
        <w:fldChar w:fldCharType="end"/>
      </w:r>
      <w:r>
        <w:rPr>
          <w:b/>
          <w:bCs/>
          <w:sz w:val="32"/>
          <w:szCs w:val="32"/>
        </w:rPr>
        <w:t>: Update Record Window</w:t>
      </w:r>
    </w:p>
    <w:p>
      <w:pPr>
        <w:pStyle w:val="Normal"/>
        <w:keepNext w:val="true"/>
        <w:rPr>
          <w:b/>
          <w:b/>
          <w:bCs/>
          <w:sz w:val="32"/>
          <w:szCs w:val="32"/>
        </w:rPr>
      </w:pPr>
      <w:r>
        <w:rPr/>
        <w:drawing>
          <wp:inline distT="0" distB="0" distL="0" distR="0">
            <wp:extent cx="5943600" cy="3341370"/>
            <wp:effectExtent l="0" t="0" r="0" b="0"/>
            <wp:docPr id="14"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
                    <pic:cNvPicPr>
                      <a:picLocks noChangeAspect="1" noChangeArrowheads="1"/>
                    </pic:cNvPicPr>
                  </pic:nvPicPr>
                  <pic:blipFill>
                    <a:blip r:embed="rId12"/>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11</w:t>
      </w:r>
      <w:r>
        <w:rPr>
          <w:sz w:val="32"/>
          <w:b/>
          <w:szCs w:val="32"/>
          <w:bCs/>
        </w:rPr>
        <w:fldChar w:fldCharType="end"/>
      </w:r>
      <w:r>
        <w:rPr>
          <w:b/>
          <w:bCs/>
          <w:sz w:val="32"/>
          <w:szCs w:val="32"/>
        </w:rPr>
        <w:t>: Updating a Record</w:t>
      </w:r>
    </w:p>
    <w:p>
      <w:pPr>
        <w:pStyle w:val="Normal"/>
        <w:keepNext w:val="true"/>
        <w:rPr>
          <w:b/>
          <w:b/>
          <w:bCs/>
          <w:sz w:val="32"/>
          <w:szCs w:val="32"/>
        </w:rPr>
      </w:pPr>
      <w:r>
        <w:rPr/>
        <w:drawing>
          <wp:inline distT="0" distB="0" distL="0" distR="0">
            <wp:extent cx="5943600" cy="3341370"/>
            <wp:effectExtent l="0" t="0" r="0" b="0"/>
            <wp:docPr id="1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
                    <pic:cNvPicPr>
                      <a:picLocks noChangeAspect="1" noChangeArrowheads="1"/>
                    </pic:cNvPicPr>
                  </pic:nvPicPr>
                  <pic:blipFill>
                    <a:blip r:embed="rId13"/>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12</w:t>
      </w:r>
      <w:r>
        <w:rPr>
          <w:sz w:val="32"/>
          <w:b/>
          <w:szCs w:val="32"/>
          <w:bCs/>
        </w:rPr>
        <w:fldChar w:fldCharType="end"/>
      </w:r>
      <w:r>
        <w:rPr>
          <w:b/>
          <w:bCs/>
          <w:sz w:val="32"/>
          <w:szCs w:val="32"/>
        </w:rPr>
        <w:t>: Searching for  updated records</w:t>
      </w:r>
    </w:p>
    <w:p>
      <w:pPr>
        <w:pStyle w:val="Normal"/>
        <w:keepNext w:val="true"/>
        <w:rPr>
          <w:b/>
          <w:b/>
          <w:bCs/>
          <w:sz w:val="32"/>
          <w:szCs w:val="32"/>
        </w:rPr>
      </w:pPr>
      <w:r>
        <w:rPr/>
        <w:drawing>
          <wp:inline distT="0" distB="0" distL="0" distR="0">
            <wp:extent cx="5943600" cy="3341370"/>
            <wp:effectExtent l="0" t="0" r="0" b="0"/>
            <wp:docPr id="1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
                    <pic:cNvPicPr>
                      <a:picLocks noChangeAspect="1" noChangeArrowheads="1"/>
                    </pic:cNvPicPr>
                  </pic:nvPicPr>
                  <pic:blipFill>
                    <a:blip r:embed="rId14"/>
                    <a:stretch>
                      <a:fillRect/>
                    </a:stretch>
                  </pic:blipFill>
                  <pic:spPr bwMode="auto">
                    <a:xfrm>
                      <a:off x="0" y="0"/>
                      <a:ext cx="5943600" cy="3341370"/>
                    </a:xfrm>
                    <a:prstGeom prst="rect">
                      <a:avLst/>
                    </a:prstGeom>
                  </pic:spPr>
                </pic:pic>
              </a:graphicData>
            </a:graphic>
          </wp:inline>
        </w:drawing>
      </w:r>
    </w:p>
    <w:p>
      <w:pPr>
        <w:pStyle w:val="Caption1"/>
        <w:keepNext w:val="true"/>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13</w:t>
      </w:r>
      <w:r>
        <w:rPr>
          <w:sz w:val="32"/>
          <w:b/>
          <w:szCs w:val="32"/>
          <w:bCs/>
        </w:rPr>
        <w:fldChar w:fldCharType="end"/>
      </w:r>
      <w:r>
        <w:rPr>
          <w:b/>
          <w:bCs/>
          <w:sz w:val="32"/>
          <w:szCs w:val="32"/>
        </w:rPr>
        <w:t>: Deleting a Record</w:t>
      </w:r>
    </w:p>
    <w:p>
      <w:pPr>
        <w:pStyle w:val="Normal"/>
        <w:rPr/>
      </w:pPr>
      <w:r>
        <w:rPr/>
      </w:r>
    </w:p>
    <w:p>
      <w:pPr>
        <w:pStyle w:val="Caption1"/>
        <w:keepNext w:val="true"/>
        <w:rPr/>
      </w:pPr>
      <w:r>
        <w:rPr/>
        <w:drawing>
          <wp:inline distT="0" distB="0" distL="0" distR="0">
            <wp:extent cx="5943600" cy="3341370"/>
            <wp:effectExtent l="0" t="0" r="0" b="0"/>
            <wp:docPr id="17"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descr=""/>
                    <pic:cNvPicPr>
                      <a:picLocks noChangeAspect="1" noChangeArrowheads="1"/>
                    </pic:cNvPicPr>
                  </pic:nvPicPr>
                  <pic:blipFill>
                    <a:blip r:embed="rId15"/>
                    <a:stretch>
                      <a:fillRect/>
                    </a:stretch>
                  </pic:blipFill>
                  <pic:spPr bwMode="auto">
                    <a:xfrm>
                      <a:off x="0" y="0"/>
                      <a:ext cx="5943600" cy="3341370"/>
                    </a:xfrm>
                    <a:prstGeom prst="rect">
                      <a:avLst/>
                    </a:prstGeom>
                  </pic:spPr>
                </pic:pic>
              </a:graphicData>
            </a:graphic>
          </wp:inline>
        </w:drawing>
      </w:r>
    </w:p>
    <w:p>
      <w:pPr>
        <w:pStyle w:val="Caption1"/>
        <w:rPr>
          <w:b/>
          <w:b/>
          <w:bCs/>
          <w:sz w:val="52"/>
          <w:szCs w:val="5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14</w:t>
      </w:r>
      <w:r>
        <w:rPr>
          <w:sz w:val="32"/>
          <w:b/>
          <w:szCs w:val="32"/>
          <w:bCs/>
        </w:rPr>
        <w:fldChar w:fldCharType="end"/>
      </w:r>
      <w:r>
        <w:rPr>
          <w:b/>
          <w:bCs/>
          <w:sz w:val="32"/>
          <w:szCs w:val="32"/>
        </w:rPr>
        <w:t>: MySQL Back-End</w:t>
      </w:r>
    </w:p>
    <w:p>
      <w:pPr>
        <w:pStyle w:val="Normal"/>
        <w:keepNext w:val="true"/>
        <w:rPr>
          <w:b/>
          <w:b/>
          <w:bCs/>
          <w:sz w:val="32"/>
          <w:szCs w:val="32"/>
        </w:rPr>
      </w:pPr>
      <w:r>
        <w:rPr/>
        <w:drawing>
          <wp:inline distT="0" distB="0" distL="0" distR="0">
            <wp:extent cx="5943600" cy="3341370"/>
            <wp:effectExtent l="0" t="0" r="0" b="0"/>
            <wp:docPr id="1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descr=""/>
                    <pic:cNvPicPr>
                      <a:picLocks noChangeAspect="1" noChangeArrowheads="1"/>
                    </pic:cNvPicPr>
                  </pic:nvPicPr>
                  <pic:blipFill>
                    <a:blip r:embed="rId16"/>
                    <a:stretch>
                      <a:fillRect/>
                    </a:stretch>
                  </pic:blipFill>
                  <pic:spPr bwMode="auto">
                    <a:xfrm>
                      <a:off x="0" y="0"/>
                      <a:ext cx="5943600" cy="3341370"/>
                    </a:xfrm>
                    <a:prstGeom prst="rect">
                      <a:avLst/>
                    </a:prstGeom>
                  </pic:spPr>
                </pic:pic>
              </a:graphicData>
            </a:graphic>
          </wp:inline>
        </w:drawing>
      </w:r>
    </w:p>
    <w:p>
      <w:pPr>
        <w:pStyle w:val="Caption1"/>
        <w:keepNext w:val="true"/>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15</w:t>
      </w:r>
      <w:r>
        <w:rPr>
          <w:sz w:val="32"/>
          <w:b/>
          <w:szCs w:val="32"/>
          <w:bCs/>
        </w:rPr>
        <w:fldChar w:fldCharType="end"/>
      </w:r>
      <w:r>
        <w:rPr>
          <w:b/>
          <w:bCs/>
          <w:sz w:val="32"/>
          <w:szCs w:val="32"/>
        </w:rPr>
        <w:t>: Warning on search of a deleted record</w:t>
      </w:r>
    </w:p>
    <w:p>
      <w:pPr>
        <w:pStyle w:val="Caption1"/>
        <w:keepNext w:val="true"/>
        <w:rPr>
          <w:b/>
          <w:b/>
          <w:bCs/>
          <w:sz w:val="32"/>
          <w:szCs w:val="32"/>
        </w:rPr>
      </w:pPr>
      <w:r>
        <w:rPr>
          <w:b/>
          <w:bCs/>
          <w:sz w:val="32"/>
          <w:szCs w:val="32"/>
        </w:rPr>
      </w:r>
    </w:p>
    <w:p>
      <w:pPr>
        <w:pStyle w:val="Caption1"/>
        <w:keepNext w:val="true"/>
        <w:rPr/>
      </w:pPr>
      <w:r>
        <w:rPr/>
        <w:drawing>
          <wp:inline distT="0" distB="0" distL="0" distR="0">
            <wp:extent cx="5943600" cy="3341370"/>
            <wp:effectExtent l="0" t="0" r="0" b="0"/>
            <wp:docPr id="1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
                    <pic:cNvPicPr>
                      <a:picLocks noChangeAspect="1" noChangeArrowheads="1"/>
                    </pic:cNvPicPr>
                  </pic:nvPicPr>
                  <pic:blipFill>
                    <a:blip r:embed="rId17"/>
                    <a:stretch>
                      <a:fillRect/>
                    </a:stretch>
                  </pic:blipFill>
                  <pic:spPr bwMode="auto">
                    <a:xfrm>
                      <a:off x="0" y="0"/>
                      <a:ext cx="5943600" cy="3341370"/>
                    </a:xfrm>
                    <a:prstGeom prst="rect">
                      <a:avLst/>
                    </a:prstGeom>
                  </pic:spPr>
                </pic:pic>
              </a:graphicData>
            </a:graphic>
          </wp:inline>
        </w:drawing>
      </w:r>
    </w:p>
    <w:p>
      <w:pPr>
        <w:pStyle w:val="Caption1"/>
        <w:rPr>
          <w:b/>
          <w:b/>
          <w:bCs/>
          <w:sz w:val="32"/>
          <w:szCs w:val="32"/>
        </w:rPr>
      </w:pPr>
      <w:r>
        <w:rPr>
          <w:b/>
          <w:bCs/>
          <w:sz w:val="32"/>
          <w:szCs w:val="32"/>
        </w:rPr>
        <w:t xml:space="preserve">Figure </w:t>
      </w:r>
      <w:r>
        <w:rPr>
          <w:b/>
          <w:bCs/>
          <w:sz w:val="32"/>
          <w:szCs w:val="32"/>
        </w:rPr>
        <w:fldChar w:fldCharType="begin"/>
      </w:r>
      <w:r>
        <w:rPr>
          <w:sz w:val="32"/>
          <w:b/>
          <w:szCs w:val="32"/>
          <w:bCs/>
        </w:rPr>
        <w:instrText> SEQ Figure \* ARABIC </w:instrText>
      </w:r>
      <w:r>
        <w:rPr>
          <w:sz w:val="32"/>
          <w:b/>
          <w:szCs w:val="32"/>
          <w:bCs/>
        </w:rPr>
        <w:fldChar w:fldCharType="separate"/>
      </w:r>
      <w:r>
        <w:rPr>
          <w:sz w:val="32"/>
          <w:b/>
          <w:szCs w:val="32"/>
          <w:bCs/>
        </w:rPr>
        <w:t>16</w:t>
      </w:r>
      <w:r>
        <w:rPr>
          <w:sz w:val="32"/>
          <w:b/>
          <w:szCs w:val="32"/>
          <w:bCs/>
        </w:rPr>
        <w:fldChar w:fldCharType="end"/>
      </w:r>
      <w:r>
        <w:rPr>
          <w:b/>
          <w:bCs/>
          <w:sz w:val="32"/>
          <w:szCs w:val="32"/>
        </w:rPr>
        <w:t>: About Section</w:t>
      </w:r>
    </w:p>
    <w:p>
      <w:pPr>
        <w:pStyle w:val="Normal"/>
        <w:rPr/>
      </w:pPr>
      <w:r>
        <w:rPr/>
      </w:r>
    </w:p>
    <w:p>
      <w:pPr>
        <w:pStyle w:val="Normal"/>
        <w:rPr/>
      </w:pPr>
      <w:r>
        <w:rPr/>
      </w:r>
    </w:p>
    <w:p>
      <w:pPr>
        <w:pStyle w:val="ListParagraph"/>
        <w:jc w:val="center"/>
        <w:rPr>
          <w:rFonts w:ascii="Calisto MT" w:hAnsi="Calisto MT"/>
          <w:b/>
          <w:b/>
          <w:bCs/>
          <w:sz w:val="52"/>
          <w:szCs w:val="52"/>
        </w:rPr>
      </w:pPr>
      <w:r>
        <w:rPr>
          <w:rFonts w:ascii="Calisto MT" w:hAnsi="Calisto MT"/>
          <w:b/>
          <w:bC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FUTURE SCOPE</w:t>
      </w:r>
    </w:p>
    <w:p>
      <w:pPr>
        <w:pStyle w:val="ListParagraph"/>
        <w:ind w:left="-567" w:hanging="0"/>
        <w:jc w:val="both"/>
        <w:rPr>
          <w:rFonts w:ascii="Calisto MT" w:hAnsi="Calisto MT"/>
          <w:sz w:val="40"/>
          <w:szCs w:val="40"/>
        </w:rPr>
      </w:pPr>
      <w:r>
        <w:rPr>
          <w:rFonts w:ascii="Calisto MT" w:hAnsi="Calisto MT"/>
          <w:sz w:val="40"/>
          <w:szCs w:val="40"/>
        </w:rPr>
        <w:t>This project demonstrates basic funcationality of a Library Mangemnet System. More features need to be build into this in order to make it more useful  to the end user.</w:t>
      </w:r>
    </w:p>
    <w:p>
      <w:pPr>
        <w:pStyle w:val="ListParagraph"/>
        <w:ind w:left="-567" w:hanging="0"/>
        <w:jc w:val="both"/>
        <w:rPr>
          <w:rFonts w:ascii="Calisto MT" w:hAnsi="Calisto MT"/>
          <w:sz w:val="40"/>
          <w:szCs w:val="40"/>
        </w:rPr>
      </w:pPr>
      <w:r>
        <w:rPr>
          <w:rFonts w:ascii="Calisto MT" w:hAnsi="Calisto MT"/>
          <w:sz w:val="40"/>
          <w:szCs w:val="40"/>
        </w:rPr>
      </w:r>
    </w:p>
    <w:p>
      <w:pPr>
        <w:pStyle w:val="ListParagraph"/>
        <w:ind w:left="-567" w:hanging="0"/>
        <w:jc w:val="both"/>
        <w:rPr>
          <w:rFonts w:ascii="Calisto MT" w:hAnsi="Calisto MT"/>
          <w:sz w:val="40"/>
          <w:szCs w:val="40"/>
        </w:rPr>
      </w:pPr>
      <w:r>
        <w:rPr>
          <w:rFonts w:ascii="Calisto MT" w:hAnsi="Calisto MT"/>
          <w:sz w:val="40"/>
          <w:szCs w:val="40"/>
        </w:rPr>
        <w:t>The features that can be added may inlcude rich data features, plus the record of the lending of books to library members.</w:t>
      </w:r>
    </w:p>
    <w:p>
      <w:pPr>
        <w:pStyle w:val="ListParagraph"/>
        <w:ind w:left="-567" w:hanging="0"/>
        <w:jc w:val="both"/>
        <w:rPr>
          <w:rFonts w:ascii="Calisto MT" w:hAnsi="Calisto MT"/>
          <w:sz w:val="40"/>
          <w:szCs w:val="40"/>
        </w:rPr>
      </w:pPr>
      <w:r>
        <w:rPr>
          <w:rFonts w:ascii="Calisto MT" w:hAnsi="Calisto MT"/>
          <w:sz w:val="40"/>
          <w:szCs w:val="40"/>
        </w:rPr>
      </w:r>
    </w:p>
    <w:p>
      <w:pPr>
        <w:pStyle w:val="ListParagraph"/>
        <w:ind w:left="-567" w:hanging="0"/>
        <w:jc w:val="both"/>
        <w:rPr>
          <w:rFonts w:ascii="Calisto MT" w:hAnsi="Calisto MT"/>
          <w:sz w:val="40"/>
          <w:szCs w:val="40"/>
        </w:rPr>
      </w:pPr>
      <w:r>
        <w:rPr>
          <w:rFonts w:ascii="Calisto MT" w:hAnsi="Calisto MT"/>
          <w:sz w:val="40"/>
          <w:szCs w:val="40"/>
        </w:rPr>
        <w:t>The software can also be developed to calculate fines and store data of the person to whom book is lend, additionally a functionality to take care of libraries’ financial expenses can be designed.</w:t>
      </w:r>
    </w:p>
    <w:p>
      <w:pPr>
        <w:pStyle w:val="ListParagraph"/>
        <w:ind w:left="-567" w:hanging="0"/>
        <w:jc w:val="both"/>
        <w:rPr>
          <w:rFonts w:ascii="Calisto MT" w:hAnsi="Calisto MT"/>
          <w:sz w:val="40"/>
          <w:szCs w:val="40"/>
        </w:rPr>
      </w:pPr>
      <w:r>
        <w:rPr>
          <w:rFonts w:ascii="Calisto MT" w:hAnsi="Calisto MT"/>
          <w:sz w:val="40"/>
          <w:szCs w:val="40"/>
        </w:rPr>
      </w:r>
    </w:p>
    <w:p>
      <w:pPr>
        <w:pStyle w:val="ListParagraph"/>
        <w:ind w:left="-567" w:hanging="0"/>
        <w:jc w:val="both"/>
        <w:rPr>
          <w:rFonts w:ascii="Calisto MT" w:hAnsi="Calisto MT"/>
          <w:sz w:val="40"/>
          <w:szCs w:val="40"/>
        </w:rPr>
      </w:pPr>
      <w:r>
        <w:rPr>
          <w:rFonts w:ascii="Calisto MT" w:hAnsi="Calisto MT"/>
          <w:sz w:val="40"/>
          <w:szCs w:val="40"/>
        </w:rPr>
        <w:t>This can be turned into a web based application for multiple device compatability &amp; portability.</w:t>
      </w:r>
    </w:p>
    <w:p>
      <w:pPr>
        <w:pStyle w:val="ListParagraph"/>
        <w:ind w:left="-567" w:hanging="0"/>
        <w:jc w:val="both"/>
        <w:rPr>
          <w:rFonts w:ascii="Calisto MT" w:hAnsi="Calisto MT"/>
          <w:sz w:val="40"/>
          <w:szCs w:val="40"/>
        </w:rPr>
      </w:pPr>
      <w:r>
        <w:rPr>
          <w:rFonts w:ascii="Calisto MT" w:hAnsi="Calisto MT"/>
          <w:sz w:val="40"/>
          <w:szCs w:val="40"/>
        </w:rPr>
      </w:r>
    </w:p>
    <w:p>
      <w:pPr>
        <w:pStyle w:val="ListParagraph"/>
        <w:ind w:left="-567" w:hanging="0"/>
        <w:jc w:val="both"/>
        <w:rPr>
          <w:rFonts w:ascii="Calisto MT" w:hAnsi="Calisto MT"/>
          <w:sz w:val="40"/>
          <w:szCs w:val="40"/>
        </w:rPr>
      </w:pPr>
      <w:r>
        <w:rPr>
          <w:rFonts w:ascii="Calisto MT" w:hAnsi="Calisto MT"/>
          <w:sz w:val="40"/>
          <w:szCs w:val="40"/>
        </w:rPr>
        <w:t>All these value added features will make the product much more useful to the users.</w:t>
      </w:r>
    </w:p>
    <w:p>
      <w:pPr>
        <w:pStyle w:val="Normal"/>
        <w:rPr/>
      </w:pPr>
      <w:r>
        <w:rPr/>
      </w:r>
    </w:p>
    <w:p>
      <w:pPr>
        <w:pStyle w:val="Normal"/>
        <w:rPr/>
      </w:pPr>
      <w:r>
        <w:rPr/>
      </w:r>
      <w:r>
        <w:br w:type="page"/>
      </w:r>
    </w:p>
    <w:p>
      <w:pPr>
        <w:pStyle w:val="Normal"/>
        <w:rPr/>
      </w:pPr>
      <w:r>
        <w:rPr/>
      </w:r>
    </w:p>
    <w:p>
      <w:pPr>
        <w:pStyle w:val="Normal"/>
        <w:rPr>
          <w:b/>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90"/>
          <w:szCs w:val="9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 Build</w:t>
      </w:r>
    </w:p>
    <w:p>
      <w:pPr>
        <w:pStyle w:val="Normal"/>
        <w:rPr>
          <w:b/>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Operating System :</w:t>
        <w:tab/>
        <w:tab/>
        <w:t xml:space="preserve">Windows 10 Pro </w:t>
      </w:r>
    </w:p>
    <w:p>
      <w:pPr>
        <w:pStyle w:val="Normal"/>
        <w:rPr>
          <w:b/>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Version                   :                      20H2</w:t>
        <w:br/>
        <w:t xml:space="preserve">OS Build                  :                      19041.572  </w:t>
      </w:r>
    </w:p>
    <w:p>
      <w:pPr>
        <w:pStyle w:val="Normal"/>
        <w:rPr>
          <w:b/>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Processor                :</w:t>
        <w:tab/>
        <w:tab/>
        <w:t>Intel® Core™ i3-7020u  @2.30GHz</w:t>
      </w:r>
    </w:p>
    <w:p>
      <w:pPr>
        <w:pStyle w:val="Normal"/>
        <w:rPr>
          <w:b/>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RAM</w:t>
        <w:tab/>
        <w:tab/>
        <w:t xml:space="preserve">           :                      4.00 GB </w:t>
      </w:r>
    </w:p>
    <w:p>
      <w:pPr>
        <w:pStyle w:val="Normal"/>
        <w:rPr>
          <w:b/>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GPU</w:t>
        <w:tab/>
        <w:t xml:space="preserve">                      :                      Intel® HD Graphics 620</w:t>
      </w:r>
    </w:p>
    <w:p>
      <w:pPr>
        <w:pStyle w:val="Normal"/>
        <w:rPr>
          <w:b/>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Python Version     :                       3.8.6</w:t>
      </w:r>
    </w:p>
    <w:p>
      <w:pPr>
        <w:pStyle w:val="Normal"/>
        <w:rPr>
          <w:b/>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MySQL Version     :                       8.0</w:t>
      </w:r>
    </w:p>
    <w:p>
      <w:pPr>
        <w:pStyle w:val="Normal"/>
        <w:rPr>
          <w:b/>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Text Editor Used   :    </w:t>
        <w:tab/>
        <w:tab/>
        <w:t>Sublime Text 3.2.2  Build 3211</w:t>
      </w:r>
    </w:p>
    <w:p>
      <w:pPr>
        <w:pStyle w:val="Normal"/>
        <w:rPr>
          <w:b/>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bCs/>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r>
    </w:p>
    <w:p>
      <w:pPr>
        <w:pStyle w:val="Normal"/>
        <w:rPr>
          <w:b/>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r>
    </w:p>
    <w:p>
      <w:pPr>
        <w:pStyle w:val="Normal"/>
        <w:rPr>
          <w:b/>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r>
      <w:r>
        <w:br w:type="page"/>
      </w:r>
    </w:p>
    <w:p>
      <w:pPr>
        <w:pStyle w:val="Normal"/>
        <w:rPr>
          <w:b/>
          <w:b/>
          <w:color w:val="262626" w:themeColor="text1" w:themeTint="d9"/>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color w:val="262626" w:themeColor="text1" w:themeTint="d9"/>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Bibliography</w:t>
      </w:r>
    </w:p>
    <w:p>
      <w:pPr>
        <w:pStyle w:val="ListParagraph"/>
        <w:numPr>
          <w:ilvl w:val="0"/>
          <w:numId w:val="1"/>
        </w:numPr>
        <w:rPr>
          <w:rFonts w:cs="Calibri" w:cstheme="minorHAnsi"/>
          <w:b/>
          <w:b/>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Calibri" w:cstheme="minorHAnsi"/>
          <w:b/>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YouTube</w:t>
      </w:r>
    </w:p>
    <w:p>
      <w:pPr>
        <w:pStyle w:val="ListParagraph"/>
        <w:numPr>
          <w:ilvl w:val="0"/>
          <w:numId w:val="1"/>
        </w:numPr>
        <w:rPr>
          <w:rFonts w:cs="Calibri" w:cstheme="minorHAnsi"/>
          <w:b/>
          <w:b/>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Calibri" w:cstheme="minorHAnsi"/>
          <w:b/>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Codemy.com YouTube channel</w:t>
      </w:r>
    </w:p>
    <w:p>
      <w:pPr>
        <w:pStyle w:val="ListParagraph"/>
        <w:numPr>
          <w:ilvl w:val="0"/>
          <w:numId w:val="1"/>
        </w:numPr>
        <w:rPr>
          <w:rFonts w:cs="Calibri" w:cstheme="minorHAnsi"/>
          <w:b/>
          <w:b/>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Calibri" w:cstheme="minorHAnsi"/>
          <w:b/>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Stack overflow</w:t>
      </w:r>
    </w:p>
    <w:p>
      <w:pPr>
        <w:pStyle w:val="ListParagraph"/>
        <w:numPr>
          <w:ilvl w:val="0"/>
          <w:numId w:val="1"/>
        </w:numPr>
        <w:rPr>
          <w:rFonts w:cs="Calibri" w:cstheme="minorHAnsi"/>
          <w:b/>
          <w:b/>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Calibri" w:cstheme="minorHAnsi"/>
          <w:b/>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GitHub</w:t>
      </w:r>
    </w:p>
    <w:p>
      <w:pPr>
        <w:pStyle w:val="ListParagraph"/>
        <w:numPr>
          <w:ilvl w:val="0"/>
          <w:numId w:val="1"/>
        </w:numPr>
        <w:rPr>
          <w:rStyle w:val="HTMLCite"/>
          <w:rFonts w:cs="Calibri" w:cstheme="minorHAnsi"/>
          <w:b/>
          <w:b/>
          <w:i w:val="false"/>
          <w:i w:val="false"/>
          <w:iCs w:val="false"/>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hyperlink r:id="rId18">
        <w:r>
          <w:rPr>
            <w:rStyle w:val="InternetLink"/>
            <w:rFonts w:cs="Calibri" w:cstheme="minorHAnsi"/>
            <w:b/>
            <w:color w:val="262626" w:themeColor="text1" w:themeTint="d9"/>
            <w:sz w:val="28"/>
            <w:szCs w:val="28"/>
            <w:shd w:fill="FFFFFF" w:val="clea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www.w3schools.com</w:t>
        </w:r>
      </w:hyperlink>
    </w:p>
    <w:p>
      <w:pPr>
        <w:pStyle w:val="ListParagraph"/>
        <w:numPr>
          <w:ilvl w:val="0"/>
          <w:numId w:val="1"/>
        </w:numPr>
        <w:rPr>
          <w:rFonts w:cs="Calibri" w:cstheme="minorHAnsi"/>
          <w:b/>
          <w:b/>
          <w:color w:val="262626" w:themeColor="text1" w:themeTint="d9"/>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cs="Calibri" w:cstheme="minorHAnsi"/>
          <w:b/>
          <w:color w:val="262626" w:themeColor="text1" w:themeTint="d9"/>
          <w:sz w:val="28"/>
          <w:szCs w:val="28"/>
          <w:shd w:fill="FFFFFF" w:val="clea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Edureka live YouTube channel</w:t>
      </w:r>
    </w:p>
    <w:p>
      <w:pPr>
        <w:pStyle w:val="Normal"/>
        <w:rPr>
          <w:b/>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r>
    </w:p>
    <w:p>
      <w:pPr>
        <w:pStyle w:val="Normal"/>
        <w:spacing w:before="0" w:after="160"/>
        <w:rPr>
          <w:b/>
          <w:b/>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
    </w:p>
    <w:sectPr>
      <w:headerReference w:type="default" r:id="rId19"/>
      <w:footerReference w:type="default" r:id="rId20"/>
      <w:type w:val="nextPage"/>
      <w:pgSz w:w="12240" w:h="15840"/>
      <w:pgMar w:left="1440" w:right="1440" w:header="720" w:top="1440" w:footer="720" w:bottom="1440" w:gutter="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swiss"/>
    <w:pitch w:val="variable"/>
  </w:font>
  <w:font w:name="Calibri">
    <w:charset w:val="01"/>
    <w:family w:val="auto"/>
    <w:pitch w:val="default"/>
  </w:font>
  <w:font w:name="Arial">
    <w:charset w:val="01"/>
    <w:family w:val="auto"/>
    <w:pitch w:val="default"/>
  </w:font>
  <w:font w:name="Calisto MT">
    <w:charset w:val="01"/>
    <w:family w:val="roman"/>
    <w:pitch w:val="variable"/>
  </w:font>
  <w:font w:name="Consolas">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6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120"/>
      <w:gridCol w:w="3120"/>
      <w:gridCol w:w="3120"/>
    </w:tblGrid>
    <w:tr>
      <w:trPr/>
      <w:tc>
        <w:tcPr>
          <w:tcW w:w="3120" w:type="dxa"/>
          <w:tcBorders/>
        </w:tcPr>
        <w:p>
          <w:pPr>
            <w:pStyle w:val="Header"/>
            <w:widowControl w:val="false"/>
            <w:ind w:left="-115" w:hanging="0"/>
            <w:rPr/>
          </w:pPr>
          <w:r>
            <w:rPr/>
          </w:r>
        </w:p>
      </w:tc>
      <w:tc>
        <w:tcPr>
          <w:tcW w:w="3120" w:type="dxa"/>
          <w:tcBorders/>
        </w:tcPr>
        <w:p>
          <w:pPr>
            <w:pStyle w:val="Header"/>
            <w:widowControl w:val="false"/>
            <w:jc w:val="center"/>
            <w:rPr/>
          </w:pPr>
          <w:r>
            <w:rPr/>
          </w:r>
        </w:p>
      </w:tc>
      <w:tc>
        <w:tcPr>
          <w:tcW w:w="3120" w:type="dxa"/>
          <w:tcBorders/>
        </w:tcPr>
        <w:p>
          <w:pPr>
            <w:pStyle w:val="Header"/>
            <w:widowControl w:val="false"/>
            <w:ind w:right="-115" w:hanging="0"/>
            <w:jc w:val="right"/>
            <w:rPr/>
          </w:pPr>
          <w:r>
            <w:rPr/>
            <w:t xml:space="preserve">  </w:t>
          </w:r>
          <w:r>
            <w:rPr/>
            <w:fldChar w:fldCharType="begin"/>
          </w:r>
          <w:r>
            <w:rPr/>
            <w:instrText> PAGE </w:instrText>
          </w:r>
          <w:r>
            <w:rPr/>
            <w:fldChar w:fldCharType="separate"/>
          </w:r>
          <w:r>
            <w:rPr/>
            <w:t>9</w:t>
          </w:r>
          <w:r>
            <w:rPr/>
            <w:fldChar w:fldCharType="end"/>
          </w:r>
        </w:p>
      </w:tc>
    </w:tr>
  </w:tbl>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936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120"/>
      <w:gridCol w:w="3120"/>
      <w:gridCol w:w="3120"/>
    </w:tblGrid>
    <w:tr>
      <w:trPr/>
      <w:tc>
        <w:tcPr>
          <w:tcW w:w="3120" w:type="dxa"/>
          <w:tcBorders/>
        </w:tcPr>
        <w:p>
          <w:pPr>
            <w:pStyle w:val="Header"/>
            <w:widowControl w:val="false"/>
            <w:ind w:left="-115" w:hanging="0"/>
            <w:rPr>
              <w:b/>
              <w:b/>
              <w:bCs/>
            </w:rPr>
          </w:pPr>
          <w:r>
            <w:rPr>
              <w:b/>
              <w:bCs/>
            </w:rPr>
            <w:t>Library Workbench 6.8.3™</w:t>
          </w:r>
        </w:p>
      </w:tc>
      <w:tc>
        <w:tcPr>
          <w:tcW w:w="3120" w:type="dxa"/>
          <w:tcBorders/>
        </w:tcPr>
        <w:p>
          <w:pPr>
            <w:pStyle w:val="Header"/>
            <w:widowControl w:val="false"/>
            <w:jc w:val="center"/>
            <w:rPr>
              <w:b/>
              <w:b/>
              <w:bCs/>
            </w:rPr>
          </w:pPr>
          <w:r>
            <w:rPr>
              <w:b/>
              <w:bCs/>
            </w:rPr>
          </w:r>
        </w:p>
      </w:tc>
      <w:tc>
        <w:tcPr>
          <w:tcW w:w="3120" w:type="dxa"/>
          <w:tcBorders/>
        </w:tcPr>
        <w:p>
          <w:pPr>
            <w:pStyle w:val="Header"/>
            <w:widowControl w:val="false"/>
            <w:ind w:right="-115" w:hanging="0"/>
            <w:jc w:val="right"/>
            <w:rPr>
              <w:b/>
              <w:b/>
              <w:bCs/>
            </w:rPr>
          </w:pPr>
          <w:r>
            <w:rPr>
              <w:b/>
              <w:bCs/>
            </w:rPr>
          </w:r>
        </w:p>
      </w:tc>
    </w:tr>
  </w:tbl>
  <w:p>
    <w:pPr>
      <w:pStyle w:val="Header"/>
      <w:rPr>
        <w:b/>
        <w:b/>
        <w:bCs/>
      </w:rPr>
    </w:pPr>
    <w:r>
      <w:rPr>
        <w:b/>
        <w:bCs/>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character" w:styleId="NoSpacingChar" w:customStyle="1">
    <w:name w:val="No Spacing Char"/>
    <w:basedOn w:val="DefaultParagraphFont"/>
    <w:link w:val="NoSpacing"/>
    <w:uiPriority w:val="1"/>
    <w:qFormat/>
    <w:rsid w:val="00ac0aa8"/>
    <w:rPr>
      <w:rFonts w:eastAsia="" w:eastAsiaTheme="minorEastAsia"/>
    </w:rPr>
  </w:style>
  <w:style w:type="character" w:styleId="BalloonTextChar" w:customStyle="1">
    <w:name w:val="Balloon Text Char"/>
    <w:basedOn w:val="DefaultParagraphFont"/>
    <w:link w:val="BalloonText"/>
    <w:uiPriority w:val="99"/>
    <w:semiHidden/>
    <w:qFormat/>
    <w:rsid w:val="00ac0aa8"/>
    <w:rPr>
      <w:rFonts w:ascii="Segoe UI" w:hAnsi="Segoe UI" w:cs="Segoe UI"/>
      <w:sz w:val="18"/>
      <w:szCs w:val="18"/>
    </w:rPr>
  </w:style>
  <w:style w:type="character" w:styleId="HTMLCite">
    <w:name w:val="HTML Cite"/>
    <w:basedOn w:val="DefaultParagraphFont"/>
    <w:uiPriority w:val="99"/>
    <w:semiHidden/>
    <w:unhideWhenUsed/>
    <w:qFormat/>
    <w:rsid w:val="009d0c36"/>
    <w:rPr>
      <w:i/>
      <w:iCs/>
    </w:rPr>
  </w:style>
  <w:style w:type="character" w:styleId="InternetLink">
    <w:name w:val="Hyperlink"/>
    <w:basedOn w:val="DefaultParagraphFont"/>
    <w:uiPriority w:val="99"/>
    <w:unhideWhenUsed/>
    <w:rsid w:val="009d0c36"/>
    <w:rPr>
      <w:color w:val="0563C1" w:themeColor="hyperlink"/>
      <w:u w:val="single"/>
    </w:rPr>
  </w:style>
  <w:style w:type="character" w:styleId="UnresolvedMention">
    <w:name w:val="Unresolved Mention"/>
    <w:basedOn w:val="DefaultParagraphFont"/>
    <w:uiPriority w:val="99"/>
    <w:semiHidden/>
    <w:unhideWhenUsed/>
    <w:qFormat/>
    <w:rsid w:val="009d0c36"/>
    <w:rPr>
      <w:color w:val="605E5C"/>
      <w:shd w:fill="E1DFDD" w:val="clear"/>
    </w:rPr>
  </w:style>
  <w:style w:type="character" w:styleId="VisitedInternetLink">
    <w:name w:val="FollowedHyperlink"/>
    <w:basedOn w:val="DefaultParagraphFont"/>
    <w:uiPriority w:val="99"/>
    <w:semiHidden/>
    <w:unhideWhenUsed/>
    <w:rsid w:val="009b422f"/>
    <w:rPr>
      <w:color w:val="954F72" w:themeColor="followedHyperlink"/>
      <w:u w:val="single"/>
    </w:rPr>
  </w:style>
  <w:style w:type="character" w:styleId="LineNumbering">
    <w:name w:val="Line Numbering"/>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pPr>
      <w:tabs>
        <w:tab w:val="clear" w:pos="720"/>
        <w:tab w:val="center" w:pos="4680" w:leader="none"/>
        <w:tab w:val="right" w:pos="9360" w:leader="none"/>
      </w:tabs>
      <w:spacing w:lineRule="auto" w:line="240" w:before="0" w:after="0"/>
    </w:pPr>
    <w:rPr/>
  </w:style>
  <w:style w:type="paragraph" w:styleId="NoSpacing">
    <w:name w:val="No Spacing"/>
    <w:link w:val="NoSpacingChar"/>
    <w:uiPriority w:val="1"/>
    <w:qFormat/>
    <w:rsid w:val="00ac0aa8"/>
    <w:pPr>
      <w:widowControl/>
      <w:bidi w:val="0"/>
      <w:spacing w:lineRule="auto" w:line="240" w:before="0" w:after="0"/>
      <w:jc w:val="left"/>
    </w:pPr>
    <w:rPr>
      <w:rFonts w:eastAsia="" w:eastAsiaTheme="minorEastAsia" w:ascii="Calibri" w:hAnsi="Calibri" w:cs=""/>
      <w:color w:val="auto"/>
      <w:kern w:val="0"/>
      <w:sz w:val="22"/>
      <w:szCs w:val="22"/>
      <w:lang w:val="en-US" w:eastAsia="en-US" w:bidi="ar-SA"/>
    </w:rPr>
  </w:style>
  <w:style w:type="paragraph" w:styleId="BalloonText">
    <w:name w:val="Balloon Text"/>
    <w:basedOn w:val="Normal"/>
    <w:link w:val="BalloonTextChar"/>
    <w:uiPriority w:val="99"/>
    <w:semiHidden/>
    <w:unhideWhenUsed/>
    <w:qFormat/>
    <w:rsid w:val="00ac0aa8"/>
    <w:pPr>
      <w:spacing w:lineRule="auto" w:line="240" w:before="0" w:after="0"/>
    </w:pPr>
    <w:rPr>
      <w:rFonts w:ascii="Segoe UI" w:hAnsi="Segoe UI" w:cs="Segoe UI"/>
      <w:sz w:val="18"/>
      <w:szCs w:val="18"/>
    </w:rPr>
  </w:style>
  <w:style w:type="paragraph" w:styleId="ListParagraph">
    <w:name w:val="List Paragraph"/>
    <w:basedOn w:val="Normal"/>
    <w:uiPriority w:val="34"/>
    <w:qFormat/>
    <w:rsid w:val="009d0c36"/>
    <w:pPr>
      <w:spacing w:before="0" w:after="160"/>
      <w:ind w:left="720" w:hanging="0"/>
      <w:contextualSpacing/>
    </w:pPr>
    <w:rPr/>
  </w:style>
  <w:style w:type="paragraph" w:styleId="Caption1">
    <w:name w:val="caption"/>
    <w:basedOn w:val="Normal"/>
    <w:next w:val="Normal"/>
    <w:uiPriority w:val="35"/>
    <w:unhideWhenUsed/>
    <w:qFormat/>
    <w:rsid w:val="00e243f9"/>
    <w:pPr>
      <w:spacing w:lineRule="auto" w:line="240" w:before="0" w:after="200"/>
    </w:pPr>
    <w:rPr>
      <w:i/>
      <w:iCs/>
      <w:color w:val="44546A" w:themeColor="text2"/>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www.w3schools.com/" TargetMode="External"/><Relationship Id="rId19" Type="http://schemas.openxmlformats.org/officeDocument/2006/relationships/header" Target="header1.xm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Relationship Id="rId26"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overPageProperties xmlns="http://schemas.microsoft.com/office/2006/coverPageProps">
  <PublishDate/>
  <Abstract/>
  <CompanyAddress>VISHWASH SHARMA  </CompanyAddress>
  <CompanyPhone/>
  <CompanyFax/>
  <CompanyEmail/>
</CoverPageProperties>
</file>

<file path=customXml/itemProps1.xml><?xml version="1.0" encoding="utf-8"?>
<ds:datastoreItem xmlns:ds="http://schemas.openxmlformats.org/officeDocument/2006/customXml" ds:itemID="{70468220-B56B-4CCB-B0C4-E93C05B1574C}">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166</TotalTime>
  <Application>LibreOffice/7.1.7.2$Linux_X86_64 LibreOffice_project/10$Build-2</Application>
  <AppVersion>15.0000</AppVersion>
  <Pages>46</Pages>
  <Words>1520</Words>
  <Characters>19258</Characters>
  <CharactersWithSpaces>21574</CharactersWithSpaces>
  <Paragraphs>500</Paragraphs>
  <Company>Vevekanand kulkrni</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2020-06-15T01:07:00Z</dcterms:created>
  <dc:creator>SHIVANSH SINGH</dc:creator>
  <dc:description/>
  <dc:language>fr-FR</dc:language>
  <cp:lastModifiedBy/>
  <cp:lastPrinted>2020-10-27T15:00:00Z</cp:lastPrinted>
  <dcterms:modified xsi:type="dcterms:W3CDTF">2022-06-13T15:52:26Z</dcterms:modified>
  <cp:revision>26</cp:revision>
  <dc:subject/>
  <dc:title>Library Workbench 6.8.3™</dc:title>
</cp:coreProperties>
</file>

<file path=docProps/custom.xml><?xml version="1.0" encoding="utf-8"?>
<Properties xmlns="http://schemas.openxmlformats.org/officeDocument/2006/custom-properties" xmlns:vt="http://schemas.openxmlformats.org/officeDocument/2006/docPropsVTypes"/>
</file>